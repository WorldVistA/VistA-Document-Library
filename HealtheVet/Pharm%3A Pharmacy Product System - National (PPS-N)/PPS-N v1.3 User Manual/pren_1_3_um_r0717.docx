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940A54" w14:textId="77777777" w:rsidR="000171DA" w:rsidRDefault="000171DA" w:rsidP="002A2EE5">
      <w:pPr>
        <w:pStyle w:val="Title2"/>
      </w:pPr>
    </w:p>
    <w:p w14:paraId="41940A55" w14:textId="77777777" w:rsidR="000171DA" w:rsidRDefault="000171DA" w:rsidP="001E4B39">
      <w:pPr>
        <w:pStyle w:val="Title2"/>
      </w:pPr>
    </w:p>
    <w:p w14:paraId="41940A56" w14:textId="15A3BB27" w:rsidR="00410806" w:rsidRDefault="005521B8">
      <w:pPr>
        <w:pStyle w:val="Title"/>
      </w:pPr>
      <w:bookmarkStart w:id="0" w:name="_Toc495855387"/>
      <w:r>
        <w:t xml:space="preserve">Pharmacy </w:t>
      </w:r>
      <w:r w:rsidR="006D66DA">
        <w:t>Product</w:t>
      </w:r>
      <w:r w:rsidR="005A722B">
        <w:t xml:space="preserve"> </w:t>
      </w:r>
      <w:r w:rsidR="0026078E">
        <w:t xml:space="preserve">System </w:t>
      </w:r>
      <w:r w:rsidR="006D66DA">
        <w:t xml:space="preserve">– National </w:t>
      </w:r>
      <w:r w:rsidR="005A722B">
        <w:t>(</w:t>
      </w:r>
      <w:r>
        <w:t>P</w:t>
      </w:r>
      <w:r w:rsidR="006D66DA">
        <w:t>PS-N</w:t>
      </w:r>
      <w:proofErr w:type="gramStart"/>
      <w:r w:rsidR="005A722B">
        <w:t>)</w:t>
      </w:r>
      <w:bookmarkEnd w:id="0"/>
      <w:proofErr w:type="gramEnd"/>
      <w:r w:rsidR="006D66DA">
        <w:br/>
      </w:r>
      <w:r>
        <w:t xml:space="preserve">User </w:t>
      </w:r>
      <w:r w:rsidR="0039020B">
        <w:t>Guide</w:t>
      </w:r>
    </w:p>
    <w:p w14:paraId="41940A57" w14:textId="77777777" w:rsidR="00F277CF" w:rsidRDefault="00F277CF" w:rsidP="000171DA">
      <w:pPr>
        <w:pStyle w:val="Title2"/>
      </w:pPr>
    </w:p>
    <w:p w14:paraId="41940A58" w14:textId="77777777" w:rsidR="00F277CF" w:rsidRDefault="00F277CF" w:rsidP="000171DA">
      <w:pPr>
        <w:pStyle w:val="Title2"/>
      </w:pPr>
    </w:p>
    <w:p w14:paraId="41940A59" w14:textId="77777777" w:rsidR="00F277CF" w:rsidRDefault="00E97F9C" w:rsidP="000171DA">
      <w:pPr>
        <w:pStyle w:val="Title2"/>
      </w:pPr>
      <w:r>
        <w:rPr>
          <w:noProof/>
        </w:rPr>
        <w:drawing>
          <wp:inline distT="0" distB="0" distL="0" distR="0" wp14:anchorId="41940F31" wp14:editId="41940F32">
            <wp:extent cx="2091055" cy="2084705"/>
            <wp:effectExtent l="0" t="0" r="4445" b="0"/>
            <wp:docPr id="1" name="Picture 1" descr="Full Color 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 Color VA 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1055" cy="2084705"/>
                    </a:xfrm>
                    <a:prstGeom prst="rect">
                      <a:avLst/>
                    </a:prstGeom>
                    <a:noFill/>
                    <a:ln>
                      <a:noFill/>
                    </a:ln>
                  </pic:spPr>
                </pic:pic>
              </a:graphicData>
            </a:graphic>
          </wp:inline>
        </w:drawing>
      </w:r>
    </w:p>
    <w:p w14:paraId="41940A5A" w14:textId="77777777" w:rsidR="00F277CF" w:rsidRDefault="00F277CF" w:rsidP="000171DA">
      <w:pPr>
        <w:pStyle w:val="Title2"/>
      </w:pPr>
    </w:p>
    <w:p w14:paraId="41940A5B" w14:textId="77777777" w:rsidR="00205CD1" w:rsidRDefault="00205CD1" w:rsidP="000171DA">
      <w:pPr>
        <w:pStyle w:val="Title2"/>
      </w:pPr>
    </w:p>
    <w:p w14:paraId="41940A5C" w14:textId="77777777" w:rsidR="00F551FC" w:rsidRDefault="00F551FC" w:rsidP="000171DA">
      <w:pPr>
        <w:pStyle w:val="Title2"/>
      </w:pPr>
    </w:p>
    <w:p w14:paraId="41940A5D" w14:textId="1B5759AF" w:rsidR="000171DA" w:rsidRDefault="000171DA" w:rsidP="000171DA">
      <w:pPr>
        <w:pStyle w:val="Title2"/>
      </w:pPr>
      <w:r w:rsidRPr="004F2762">
        <w:t>Version</w:t>
      </w:r>
      <w:r>
        <w:t xml:space="preserve"> </w:t>
      </w:r>
      <w:r w:rsidR="006D66DA">
        <w:t>1.</w:t>
      </w:r>
      <w:r w:rsidR="008A10DE">
        <w:t>3</w:t>
      </w:r>
    </w:p>
    <w:p w14:paraId="41940A5F" w14:textId="77777777" w:rsidR="00205CD1" w:rsidRDefault="00205CD1" w:rsidP="000171DA">
      <w:pPr>
        <w:pStyle w:val="Title2"/>
      </w:pPr>
    </w:p>
    <w:p w14:paraId="41940A60" w14:textId="10C39BED" w:rsidR="004D0A6E" w:rsidRDefault="00967252" w:rsidP="004D0A6E">
      <w:pPr>
        <w:pStyle w:val="Title2"/>
      </w:pPr>
      <w:r>
        <w:t xml:space="preserve">July </w:t>
      </w:r>
      <w:r w:rsidR="000723C2">
        <w:t>201</w:t>
      </w:r>
      <w:r w:rsidR="008A10DE">
        <w:t>7</w:t>
      </w:r>
    </w:p>
    <w:p w14:paraId="41940A61" w14:textId="77777777" w:rsidR="004D0A6E" w:rsidRDefault="004D0A6E" w:rsidP="004D0A6E">
      <w:pPr>
        <w:pStyle w:val="Title2"/>
      </w:pPr>
    </w:p>
    <w:p w14:paraId="41940A62" w14:textId="77777777" w:rsidR="00205CD1" w:rsidRDefault="00205CD1" w:rsidP="005A722B">
      <w:pPr>
        <w:pStyle w:val="Title2"/>
      </w:pPr>
    </w:p>
    <w:p w14:paraId="41940A63" w14:textId="77777777" w:rsidR="005D5A0E" w:rsidRDefault="005D5A0E" w:rsidP="005D5A0E">
      <w:pPr>
        <w:pStyle w:val="Title2"/>
      </w:pPr>
      <w:r>
        <w:t>Department of Veterans Affairs</w:t>
      </w:r>
    </w:p>
    <w:p w14:paraId="41940A64" w14:textId="77777777" w:rsidR="006E76EC" w:rsidRDefault="006E76EC" w:rsidP="005D5A0E">
      <w:pPr>
        <w:pStyle w:val="Title2"/>
      </w:pPr>
      <w:r>
        <w:t>Office of Information and Technology (OIT)</w:t>
      </w:r>
    </w:p>
    <w:p w14:paraId="41940A65" w14:textId="77777777" w:rsidR="005A722B" w:rsidRDefault="0026078E" w:rsidP="00996E0A">
      <w:pPr>
        <w:pStyle w:val="Title2"/>
      </w:pPr>
      <w:r>
        <w:t xml:space="preserve">Product </w:t>
      </w:r>
      <w:r w:rsidR="005A722B" w:rsidRPr="000171DA">
        <w:t>Development</w:t>
      </w:r>
    </w:p>
    <w:p w14:paraId="41940A67" w14:textId="77777777" w:rsidR="00DC7CC8" w:rsidRDefault="00DC7CC8" w:rsidP="00FC5573">
      <w:pPr>
        <w:pStyle w:val="Title2"/>
      </w:pPr>
    </w:p>
    <w:p w14:paraId="41940A68" w14:textId="141E4DD9" w:rsidR="00D7199B" w:rsidRDefault="00D7199B">
      <w:pPr>
        <w:rPr>
          <w:rFonts w:ascii="Arial" w:hAnsi="Arial" w:cs="Arial"/>
          <w:b/>
          <w:bCs/>
          <w:sz w:val="28"/>
          <w:szCs w:val="32"/>
        </w:rPr>
      </w:pPr>
      <w:r>
        <w:br w:type="page"/>
      </w:r>
    </w:p>
    <w:p w14:paraId="56025720" w14:textId="77777777" w:rsidR="00C22111" w:rsidRDefault="00D7199B">
      <w:pPr>
        <w:sectPr w:rsidR="00C22111" w:rsidSect="00E264FA">
          <w:footerReference w:type="even" r:id="rId15"/>
          <w:footerReference w:type="first" r:id="rId16"/>
          <w:pgSz w:w="12240" w:h="15840" w:code="1"/>
          <w:pgMar w:top="1440" w:right="1440" w:bottom="1440" w:left="1440" w:header="720" w:footer="720" w:gutter="0"/>
          <w:pgNumType w:fmt="lowerRoman" w:start="1"/>
          <w:cols w:space="720"/>
          <w:docGrid w:linePitch="360"/>
        </w:sectPr>
      </w:pPr>
      <w:r>
        <w:lastRenderedPageBreak/>
        <w:br w:type="page"/>
      </w:r>
    </w:p>
    <w:p w14:paraId="41940A6B" w14:textId="77777777" w:rsidR="00E264FA" w:rsidRDefault="00316DAA" w:rsidP="00316DAA">
      <w:pPr>
        <w:pStyle w:val="TOCHeading"/>
      </w:pPr>
      <w:r w:rsidRPr="00316DAA">
        <w:lastRenderedPageBreak/>
        <w:t>Revision History</w:t>
      </w:r>
    </w:p>
    <w:p w14:paraId="5D0A426F" w14:textId="4C89F11A" w:rsidR="008A77A9" w:rsidRDefault="008A77A9" w:rsidP="008A77A9">
      <w:pPr>
        <w:rPr>
          <w:lang w:eastAsia="ja-JP"/>
        </w:rPr>
      </w:pPr>
      <w:r w:rsidRPr="008A77A9">
        <w:rPr>
          <w:lang w:eastAsia="ja-JP"/>
        </w:rPr>
        <w:t>Each time this manual is updated, the Title Page lists the new revised date and this page describes the changes. No Change Pages document is created for this manual. Replace any previous copy with this updated version.</w:t>
      </w:r>
    </w:p>
    <w:p w14:paraId="552E4174" w14:textId="77777777" w:rsidR="00F33D03" w:rsidRPr="008A77A9" w:rsidRDefault="00F33D03" w:rsidP="008A77A9">
      <w:pPr>
        <w:rPr>
          <w:lang w:eastAsia="ja-JP"/>
        </w:rPr>
      </w:pPr>
    </w:p>
    <w:tbl>
      <w:tblPr>
        <w:tblpPr w:leftFromText="180" w:rightFromText="180" w:vertAnchor="text" w:horzAnchor="margin" w:tblpY="183"/>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1884"/>
        <w:gridCol w:w="2046"/>
        <w:gridCol w:w="4548"/>
      </w:tblGrid>
      <w:tr w:rsidR="009C21A4" w:rsidRPr="00B824C7" w14:paraId="7D2CF53E" w14:textId="77777777" w:rsidTr="009C21A4">
        <w:trPr>
          <w:cantSplit/>
          <w:tblHeader/>
        </w:trPr>
        <w:tc>
          <w:tcPr>
            <w:tcW w:w="1440" w:type="dxa"/>
            <w:shd w:val="clear" w:color="auto" w:fill="BFBFBF" w:themeFill="background1" w:themeFillShade="BF"/>
          </w:tcPr>
          <w:p w14:paraId="6D63146A" w14:textId="77777777" w:rsidR="009C21A4" w:rsidRPr="00B824C7" w:rsidRDefault="009C21A4" w:rsidP="009C21A4">
            <w:pPr>
              <w:spacing w:before="40" w:after="40"/>
              <w:rPr>
                <w:szCs w:val="22"/>
              </w:rPr>
            </w:pPr>
            <w:r w:rsidRPr="00B824C7">
              <w:rPr>
                <w:szCs w:val="22"/>
              </w:rPr>
              <w:t>Date</w:t>
            </w:r>
          </w:p>
        </w:tc>
        <w:tc>
          <w:tcPr>
            <w:tcW w:w="1884" w:type="dxa"/>
            <w:shd w:val="clear" w:color="auto" w:fill="BFBFBF" w:themeFill="background1" w:themeFillShade="BF"/>
          </w:tcPr>
          <w:p w14:paraId="0D1323CB" w14:textId="77777777" w:rsidR="009C21A4" w:rsidRPr="00B824C7" w:rsidRDefault="009C21A4" w:rsidP="009C21A4">
            <w:pPr>
              <w:spacing w:before="40" w:after="40"/>
              <w:rPr>
                <w:szCs w:val="22"/>
              </w:rPr>
            </w:pPr>
            <w:r>
              <w:rPr>
                <w:szCs w:val="22"/>
              </w:rPr>
              <w:t>Revised Pages</w:t>
            </w:r>
          </w:p>
        </w:tc>
        <w:tc>
          <w:tcPr>
            <w:tcW w:w="2046" w:type="dxa"/>
            <w:shd w:val="clear" w:color="auto" w:fill="BFBFBF" w:themeFill="background1" w:themeFillShade="BF"/>
          </w:tcPr>
          <w:p w14:paraId="3250CAD5" w14:textId="77777777" w:rsidR="009C21A4" w:rsidRPr="00B824C7" w:rsidRDefault="009C21A4" w:rsidP="009C21A4">
            <w:pPr>
              <w:spacing w:before="40" w:after="40"/>
              <w:rPr>
                <w:szCs w:val="22"/>
              </w:rPr>
            </w:pPr>
            <w:r>
              <w:rPr>
                <w:szCs w:val="22"/>
              </w:rPr>
              <w:t>Patch Number</w:t>
            </w:r>
          </w:p>
        </w:tc>
        <w:tc>
          <w:tcPr>
            <w:tcW w:w="4548" w:type="dxa"/>
            <w:shd w:val="clear" w:color="auto" w:fill="BFBFBF" w:themeFill="background1" w:themeFillShade="BF"/>
          </w:tcPr>
          <w:p w14:paraId="60822E09" w14:textId="77777777" w:rsidR="009C21A4" w:rsidRPr="00B824C7" w:rsidRDefault="009C21A4" w:rsidP="009C21A4">
            <w:pPr>
              <w:spacing w:before="40" w:after="40"/>
              <w:rPr>
                <w:szCs w:val="22"/>
              </w:rPr>
            </w:pPr>
            <w:r w:rsidRPr="00B824C7">
              <w:rPr>
                <w:szCs w:val="22"/>
              </w:rPr>
              <w:t>Description</w:t>
            </w:r>
          </w:p>
        </w:tc>
      </w:tr>
      <w:tr w:rsidR="008A10DE" w:rsidRPr="00B824C7" w14:paraId="7E6AF3DA" w14:textId="77777777" w:rsidTr="009C21A4">
        <w:trPr>
          <w:cantSplit/>
        </w:trPr>
        <w:tc>
          <w:tcPr>
            <w:tcW w:w="1440" w:type="dxa"/>
            <w:shd w:val="clear" w:color="auto" w:fill="auto"/>
          </w:tcPr>
          <w:p w14:paraId="72A0B965" w14:textId="094D5784" w:rsidR="008A10DE" w:rsidRPr="00CA12C9" w:rsidRDefault="00967252" w:rsidP="003F5C65">
            <w:pPr>
              <w:spacing w:before="40" w:after="40"/>
              <w:rPr>
                <w:szCs w:val="22"/>
              </w:rPr>
            </w:pPr>
            <w:r>
              <w:rPr>
                <w:szCs w:val="22"/>
              </w:rPr>
              <w:t>July</w:t>
            </w:r>
            <w:r w:rsidRPr="00CA12C9">
              <w:rPr>
                <w:szCs w:val="22"/>
              </w:rPr>
              <w:t xml:space="preserve"> </w:t>
            </w:r>
            <w:r w:rsidR="008A10DE" w:rsidRPr="00CA12C9">
              <w:rPr>
                <w:szCs w:val="22"/>
              </w:rPr>
              <w:t>2017</w:t>
            </w:r>
          </w:p>
        </w:tc>
        <w:tc>
          <w:tcPr>
            <w:tcW w:w="1884" w:type="dxa"/>
          </w:tcPr>
          <w:p w14:paraId="1AF539ED" w14:textId="3323CA9B" w:rsidR="008A10DE" w:rsidRPr="00CA12C9" w:rsidRDefault="00A008B4" w:rsidP="003F5C65">
            <w:pPr>
              <w:spacing w:before="40" w:after="40"/>
            </w:pPr>
            <w:r w:rsidRPr="00A008B4">
              <w:t>2</w:t>
            </w:r>
            <w:r>
              <w:t>, 3, 9, 11, 76</w:t>
            </w:r>
            <w:bookmarkStart w:id="1" w:name="_GoBack"/>
            <w:bookmarkEnd w:id="1"/>
          </w:p>
        </w:tc>
        <w:tc>
          <w:tcPr>
            <w:tcW w:w="2046" w:type="dxa"/>
          </w:tcPr>
          <w:p w14:paraId="4CBBF1AB" w14:textId="4888CCCD" w:rsidR="008A10DE" w:rsidRPr="00CA12C9" w:rsidRDefault="008A10DE" w:rsidP="003F5C65">
            <w:pPr>
              <w:spacing w:before="40" w:after="40"/>
              <w:rPr>
                <w:szCs w:val="22"/>
              </w:rPr>
            </w:pPr>
            <w:r w:rsidRPr="00CA12C9">
              <w:rPr>
                <w:szCs w:val="22"/>
              </w:rPr>
              <w:t>PREN*1.3*1</w:t>
            </w:r>
          </w:p>
        </w:tc>
        <w:tc>
          <w:tcPr>
            <w:tcW w:w="4548" w:type="dxa"/>
            <w:shd w:val="clear" w:color="auto" w:fill="auto"/>
          </w:tcPr>
          <w:p w14:paraId="208C7B5D" w14:textId="41A48114" w:rsidR="0043049B" w:rsidRPr="00CA12C9" w:rsidRDefault="0043049B" w:rsidP="0043049B">
            <w:pPr>
              <w:pStyle w:val="TableText"/>
              <w:rPr>
                <w:rFonts w:ascii="Times New Roman" w:hAnsi="Times New Roman" w:cs="Times New Roman"/>
              </w:rPr>
            </w:pPr>
            <w:r w:rsidRPr="00CA12C9">
              <w:rPr>
                <w:rFonts w:ascii="Times New Roman" w:hAnsi="Times New Roman" w:cs="Times New Roman"/>
              </w:rPr>
              <w:t xml:space="preserve">Made updates for </w:t>
            </w:r>
            <w:r w:rsidR="00F64AD9">
              <w:rPr>
                <w:rFonts w:ascii="Times New Roman" w:hAnsi="Times New Roman" w:cs="Times New Roman"/>
              </w:rPr>
              <w:t>PPS-N v1.3</w:t>
            </w:r>
            <w:r w:rsidRPr="00CA12C9">
              <w:rPr>
                <w:rFonts w:ascii="Times New Roman" w:hAnsi="Times New Roman" w:cs="Times New Roman"/>
              </w:rPr>
              <w:t xml:space="preserve"> which addresses 2FA Compliance and IAM </w:t>
            </w:r>
            <w:proofErr w:type="spellStart"/>
            <w:r w:rsidRPr="00CA12C9">
              <w:rPr>
                <w:rFonts w:ascii="Times New Roman" w:hAnsi="Times New Roman" w:cs="Times New Roman"/>
              </w:rPr>
              <w:t>SSOi</w:t>
            </w:r>
            <w:proofErr w:type="spellEnd"/>
            <w:r w:rsidRPr="00CA12C9">
              <w:rPr>
                <w:rFonts w:ascii="Times New Roman" w:hAnsi="Times New Roman" w:cs="Times New Roman"/>
              </w:rPr>
              <w:t xml:space="preserve"> </w:t>
            </w:r>
            <w:proofErr w:type="spellStart"/>
            <w:r w:rsidRPr="00CA12C9">
              <w:rPr>
                <w:rFonts w:ascii="Times New Roman" w:hAnsi="Times New Roman" w:cs="Times New Roman"/>
              </w:rPr>
              <w:t>intergration</w:t>
            </w:r>
            <w:proofErr w:type="spellEnd"/>
            <w:r w:rsidRPr="00CA12C9">
              <w:rPr>
                <w:rFonts w:ascii="Times New Roman" w:hAnsi="Times New Roman" w:cs="Times New Roman"/>
              </w:rPr>
              <w:t xml:space="preserve"> for PIV authentication.</w:t>
            </w:r>
          </w:p>
          <w:p w14:paraId="61330C47" w14:textId="48655C73" w:rsidR="008A10DE" w:rsidRPr="00CA12C9" w:rsidRDefault="0043049B" w:rsidP="0043049B">
            <w:pPr>
              <w:spacing w:before="40" w:after="40"/>
              <w:rPr>
                <w:szCs w:val="22"/>
              </w:rPr>
            </w:pPr>
            <w:r w:rsidRPr="00CA12C9">
              <w:t>Pavani Mukthipudi/Anitha Alluri</w:t>
            </w:r>
          </w:p>
        </w:tc>
      </w:tr>
      <w:tr w:rsidR="001A518F" w:rsidRPr="00B824C7" w14:paraId="2321F8B9" w14:textId="77777777" w:rsidTr="009C21A4">
        <w:trPr>
          <w:cantSplit/>
        </w:trPr>
        <w:tc>
          <w:tcPr>
            <w:tcW w:w="1440" w:type="dxa"/>
            <w:shd w:val="clear" w:color="auto" w:fill="auto"/>
          </w:tcPr>
          <w:p w14:paraId="1AFAC079" w14:textId="0D98B350" w:rsidR="001A518F" w:rsidRDefault="00166763" w:rsidP="003F5C65">
            <w:pPr>
              <w:spacing w:before="40" w:after="40"/>
              <w:rPr>
                <w:szCs w:val="22"/>
              </w:rPr>
            </w:pPr>
            <w:r>
              <w:rPr>
                <w:szCs w:val="22"/>
              </w:rPr>
              <w:t>November</w:t>
            </w:r>
            <w:r w:rsidR="001A518F">
              <w:rPr>
                <w:szCs w:val="22"/>
              </w:rPr>
              <w:t xml:space="preserve"> 2016</w:t>
            </w:r>
          </w:p>
        </w:tc>
        <w:tc>
          <w:tcPr>
            <w:tcW w:w="1884" w:type="dxa"/>
          </w:tcPr>
          <w:p w14:paraId="20B69F07" w14:textId="35CEEFC0" w:rsidR="001A518F" w:rsidRDefault="00A008B4" w:rsidP="003F5C65">
            <w:pPr>
              <w:spacing w:before="40" w:after="40"/>
              <w:rPr>
                <w:szCs w:val="22"/>
              </w:rPr>
            </w:pPr>
            <w:hyperlink w:anchor="p014" w:history="1">
              <w:r w:rsidR="0034430C" w:rsidRPr="00122F59">
                <w:rPr>
                  <w:rStyle w:val="Hyperlink"/>
                  <w:szCs w:val="22"/>
                </w:rPr>
                <w:t>1</w:t>
              </w:r>
              <w:r w:rsidR="0034430C" w:rsidRPr="00122F59">
                <w:rPr>
                  <w:rStyle w:val="Hyperlink"/>
                  <w:szCs w:val="22"/>
                </w:rPr>
                <w:t>4</w:t>
              </w:r>
            </w:hyperlink>
            <w:r w:rsidR="0034430C">
              <w:rPr>
                <w:szCs w:val="22"/>
              </w:rPr>
              <w:t xml:space="preserve">, </w:t>
            </w:r>
            <w:hyperlink w:anchor="p015" w:history="1">
              <w:r w:rsidR="0034430C" w:rsidRPr="00122F59">
                <w:rPr>
                  <w:rStyle w:val="Hyperlink"/>
                  <w:szCs w:val="22"/>
                </w:rPr>
                <w:t>15</w:t>
              </w:r>
            </w:hyperlink>
            <w:r w:rsidR="0034430C">
              <w:rPr>
                <w:szCs w:val="22"/>
              </w:rPr>
              <w:t xml:space="preserve">, </w:t>
            </w:r>
            <w:hyperlink w:anchor="p017" w:history="1">
              <w:r w:rsidR="0034430C" w:rsidRPr="00122F59">
                <w:rPr>
                  <w:rStyle w:val="Hyperlink"/>
                  <w:szCs w:val="22"/>
                </w:rPr>
                <w:t>17</w:t>
              </w:r>
            </w:hyperlink>
            <w:r w:rsidR="0034430C">
              <w:rPr>
                <w:szCs w:val="22"/>
              </w:rPr>
              <w:t xml:space="preserve">, </w:t>
            </w:r>
            <w:hyperlink w:anchor="p020" w:history="1">
              <w:r w:rsidR="0034430C" w:rsidRPr="00122F59">
                <w:rPr>
                  <w:rStyle w:val="Hyperlink"/>
                  <w:szCs w:val="22"/>
                </w:rPr>
                <w:t>20</w:t>
              </w:r>
            </w:hyperlink>
            <w:r w:rsidR="0034430C">
              <w:rPr>
                <w:szCs w:val="22"/>
              </w:rPr>
              <w:t xml:space="preserve">, </w:t>
            </w:r>
            <w:hyperlink w:anchor="p022" w:history="1">
              <w:r w:rsidR="0034430C" w:rsidRPr="00122F59">
                <w:rPr>
                  <w:rStyle w:val="Hyperlink"/>
                  <w:szCs w:val="22"/>
                </w:rPr>
                <w:t>22</w:t>
              </w:r>
            </w:hyperlink>
            <w:r w:rsidR="0034430C">
              <w:rPr>
                <w:szCs w:val="22"/>
              </w:rPr>
              <w:t xml:space="preserve">, </w:t>
            </w:r>
            <w:hyperlink w:anchor="p023" w:history="1">
              <w:r w:rsidR="0034430C" w:rsidRPr="00477D6D">
                <w:rPr>
                  <w:rStyle w:val="Hyperlink"/>
                  <w:szCs w:val="22"/>
                </w:rPr>
                <w:t>23</w:t>
              </w:r>
            </w:hyperlink>
            <w:r w:rsidR="0034430C">
              <w:rPr>
                <w:szCs w:val="22"/>
              </w:rPr>
              <w:t xml:space="preserve">, </w:t>
            </w:r>
            <w:hyperlink w:anchor="p035" w:history="1">
              <w:r w:rsidR="0034430C" w:rsidRPr="00122F59">
                <w:rPr>
                  <w:rStyle w:val="Hyperlink"/>
                  <w:szCs w:val="22"/>
                </w:rPr>
                <w:t>35</w:t>
              </w:r>
            </w:hyperlink>
            <w:r w:rsidR="0034430C">
              <w:rPr>
                <w:szCs w:val="22"/>
              </w:rPr>
              <w:t xml:space="preserve">, </w:t>
            </w:r>
            <w:hyperlink w:anchor="p039" w:history="1">
              <w:r w:rsidR="0034430C" w:rsidRPr="00CD38FF">
                <w:rPr>
                  <w:rStyle w:val="Hyperlink"/>
                  <w:szCs w:val="22"/>
                </w:rPr>
                <w:t>39</w:t>
              </w:r>
            </w:hyperlink>
            <w:r w:rsidR="0034430C">
              <w:rPr>
                <w:szCs w:val="22"/>
              </w:rPr>
              <w:t xml:space="preserve">, </w:t>
            </w:r>
            <w:hyperlink w:anchor="p047" w:history="1">
              <w:r w:rsidR="0034430C" w:rsidRPr="00CD38FF">
                <w:rPr>
                  <w:rStyle w:val="Hyperlink"/>
                  <w:szCs w:val="22"/>
                </w:rPr>
                <w:t>47</w:t>
              </w:r>
            </w:hyperlink>
            <w:r w:rsidR="0034430C">
              <w:rPr>
                <w:szCs w:val="22"/>
              </w:rPr>
              <w:t xml:space="preserve">, </w:t>
            </w:r>
            <w:hyperlink w:anchor="p048" w:history="1">
              <w:r w:rsidR="0034430C" w:rsidRPr="00CD38FF">
                <w:rPr>
                  <w:rStyle w:val="Hyperlink"/>
                  <w:szCs w:val="22"/>
                </w:rPr>
                <w:t>48</w:t>
              </w:r>
            </w:hyperlink>
            <w:r w:rsidR="0034430C">
              <w:rPr>
                <w:szCs w:val="22"/>
              </w:rPr>
              <w:t xml:space="preserve">, </w:t>
            </w:r>
            <w:hyperlink w:anchor="p055" w:history="1">
              <w:r w:rsidR="0034430C" w:rsidRPr="00CD38FF">
                <w:rPr>
                  <w:rStyle w:val="Hyperlink"/>
                  <w:szCs w:val="22"/>
                </w:rPr>
                <w:t>55</w:t>
              </w:r>
            </w:hyperlink>
            <w:r w:rsidR="0034430C">
              <w:rPr>
                <w:szCs w:val="22"/>
              </w:rPr>
              <w:t xml:space="preserve">, </w:t>
            </w:r>
            <w:hyperlink w:anchor="p056" w:history="1">
              <w:r w:rsidR="0034430C" w:rsidRPr="00CD38FF">
                <w:rPr>
                  <w:rStyle w:val="Hyperlink"/>
                  <w:szCs w:val="22"/>
                </w:rPr>
                <w:t>56</w:t>
              </w:r>
            </w:hyperlink>
            <w:r w:rsidR="0034430C">
              <w:rPr>
                <w:szCs w:val="22"/>
              </w:rPr>
              <w:t xml:space="preserve">, </w:t>
            </w:r>
            <w:hyperlink w:anchor="p067" w:history="1">
              <w:r w:rsidR="0034430C" w:rsidRPr="00CD38FF">
                <w:rPr>
                  <w:rStyle w:val="Hyperlink"/>
                  <w:szCs w:val="22"/>
                </w:rPr>
                <w:t>67</w:t>
              </w:r>
            </w:hyperlink>
            <w:r w:rsidR="0034430C">
              <w:rPr>
                <w:szCs w:val="22"/>
              </w:rPr>
              <w:t xml:space="preserve">, </w:t>
            </w:r>
            <w:hyperlink w:anchor="p068" w:history="1">
              <w:r w:rsidR="0034430C" w:rsidRPr="000D6303">
                <w:rPr>
                  <w:rStyle w:val="Hyperlink"/>
                  <w:szCs w:val="22"/>
                </w:rPr>
                <w:t>68</w:t>
              </w:r>
            </w:hyperlink>
            <w:r w:rsidR="004D5723">
              <w:rPr>
                <w:szCs w:val="22"/>
              </w:rPr>
              <w:t xml:space="preserve"> </w:t>
            </w:r>
          </w:p>
        </w:tc>
        <w:tc>
          <w:tcPr>
            <w:tcW w:w="2046" w:type="dxa"/>
          </w:tcPr>
          <w:p w14:paraId="18FF8472" w14:textId="3E535140" w:rsidR="001A518F" w:rsidRPr="00542518" w:rsidRDefault="00DA35EB" w:rsidP="003F5C65">
            <w:pPr>
              <w:spacing w:before="40" w:after="40"/>
              <w:rPr>
                <w:szCs w:val="22"/>
              </w:rPr>
            </w:pPr>
            <w:r w:rsidRPr="00DA35EB">
              <w:rPr>
                <w:szCs w:val="22"/>
              </w:rPr>
              <w:t>PREN*1.1*4</w:t>
            </w:r>
          </w:p>
        </w:tc>
        <w:tc>
          <w:tcPr>
            <w:tcW w:w="4548" w:type="dxa"/>
            <w:shd w:val="clear" w:color="auto" w:fill="auto"/>
          </w:tcPr>
          <w:p w14:paraId="2C881631" w14:textId="60F0567C" w:rsidR="004D5723" w:rsidRDefault="001A518F" w:rsidP="003F5C65">
            <w:pPr>
              <w:spacing w:before="40" w:after="40"/>
              <w:rPr>
                <w:szCs w:val="22"/>
              </w:rPr>
            </w:pPr>
            <w:r>
              <w:rPr>
                <w:szCs w:val="22"/>
              </w:rPr>
              <w:t>Updated version number to 1.2 and added F</w:t>
            </w:r>
            <w:r w:rsidR="00B2110F">
              <w:rPr>
                <w:szCs w:val="22"/>
              </w:rPr>
              <w:t xml:space="preserve">ixed </w:t>
            </w:r>
            <w:r>
              <w:rPr>
                <w:szCs w:val="22"/>
              </w:rPr>
              <w:t>M</w:t>
            </w:r>
            <w:r w:rsidR="00B2110F">
              <w:rPr>
                <w:szCs w:val="22"/>
              </w:rPr>
              <w:t xml:space="preserve">edication </w:t>
            </w:r>
            <w:r>
              <w:rPr>
                <w:szCs w:val="22"/>
              </w:rPr>
              <w:t>C</w:t>
            </w:r>
            <w:r w:rsidR="00B2110F">
              <w:rPr>
                <w:szCs w:val="22"/>
              </w:rPr>
              <w:t xml:space="preserve">opay </w:t>
            </w:r>
            <w:r>
              <w:rPr>
                <w:szCs w:val="22"/>
              </w:rPr>
              <w:t>T</w:t>
            </w:r>
            <w:r w:rsidR="00B2110F">
              <w:rPr>
                <w:szCs w:val="22"/>
              </w:rPr>
              <w:t>iers (FMCT)</w:t>
            </w:r>
            <w:r>
              <w:rPr>
                <w:szCs w:val="22"/>
              </w:rPr>
              <w:t xml:space="preserve"> functionality.</w:t>
            </w:r>
          </w:p>
          <w:p w14:paraId="1D88C609" w14:textId="47E44EC1" w:rsidR="001A518F" w:rsidRDefault="004D5723" w:rsidP="003F5C65">
            <w:pPr>
              <w:spacing w:before="40" w:after="40"/>
              <w:rPr>
                <w:szCs w:val="22"/>
              </w:rPr>
            </w:pPr>
            <w:r>
              <w:rPr>
                <w:szCs w:val="22"/>
              </w:rPr>
              <w:t>W Cobb</w:t>
            </w:r>
          </w:p>
        </w:tc>
      </w:tr>
      <w:tr w:rsidR="00481D35" w:rsidRPr="00B824C7" w14:paraId="4F4A0F84" w14:textId="77777777" w:rsidTr="009C21A4">
        <w:trPr>
          <w:cantSplit/>
        </w:trPr>
        <w:tc>
          <w:tcPr>
            <w:tcW w:w="1440" w:type="dxa"/>
            <w:shd w:val="clear" w:color="auto" w:fill="auto"/>
          </w:tcPr>
          <w:p w14:paraId="36B69BD4" w14:textId="435EF5B3" w:rsidR="00481D35" w:rsidRDefault="00481D35" w:rsidP="003F5C65">
            <w:pPr>
              <w:spacing w:before="40" w:after="40"/>
              <w:rPr>
                <w:szCs w:val="22"/>
              </w:rPr>
            </w:pPr>
            <w:r w:rsidRPr="00122E81">
              <w:t>May 2015</w:t>
            </w:r>
          </w:p>
        </w:tc>
        <w:tc>
          <w:tcPr>
            <w:tcW w:w="1884" w:type="dxa"/>
          </w:tcPr>
          <w:p w14:paraId="1684DE92" w14:textId="3C40EDAC" w:rsidR="00481D35" w:rsidRDefault="00481D35" w:rsidP="003F5C65">
            <w:pPr>
              <w:spacing w:before="40" w:after="40"/>
              <w:rPr>
                <w:szCs w:val="22"/>
              </w:rPr>
            </w:pPr>
            <w:r w:rsidRPr="00122E81">
              <w:t xml:space="preserve">All </w:t>
            </w:r>
          </w:p>
        </w:tc>
        <w:tc>
          <w:tcPr>
            <w:tcW w:w="2046" w:type="dxa"/>
          </w:tcPr>
          <w:p w14:paraId="025B569E" w14:textId="21EAB162" w:rsidR="00481D35" w:rsidRPr="00DA35EB" w:rsidRDefault="00481D35" w:rsidP="003F5C65">
            <w:pPr>
              <w:spacing w:before="40" w:after="40"/>
              <w:rPr>
                <w:szCs w:val="22"/>
              </w:rPr>
            </w:pPr>
            <w:r w:rsidRPr="00122E81">
              <w:t>PREN*1.1*3</w:t>
            </w:r>
          </w:p>
        </w:tc>
        <w:tc>
          <w:tcPr>
            <w:tcW w:w="4548" w:type="dxa"/>
            <w:shd w:val="clear" w:color="auto" w:fill="auto"/>
          </w:tcPr>
          <w:p w14:paraId="536995A7" w14:textId="77777777" w:rsidR="00481D35" w:rsidRDefault="00481D35" w:rsidP="003F5C65">
            <w:pPr>
              <w:spacing w:before="40" w:after="40"/>
            </w:pPr>
            <w:r w:rsidRPr="00122E81">
              <w:t>Updated date and version number to 1.1.02.</w:t>
            </w:r>
          </w:p>
          <w:p w14:paraId="05169B22" w14:textId="0E31C7D8" w:rsidR="00481D35" w:rsidRDefault="00481D35" w:rsidP="003F5C65">
            <w:pPr>
              <w:spacing w:before="40" w:after="40"/>
              <w:rPr>
                <w:szCs w:val="22"/>
              </w:rPr>
            </w:pPr>
            <w:r w:rsidRPr="00481D35">
              <w:rPr>
                <w:szCs w:val="22"/>
              </w:rPr>
              <w:t>Enterprise Application Maintenance</w:t>
            </w:r>
          </w:p>
        </w:tc>
      </w:tr>
      <w:tr w:rsidR="003F5C65" w:rsidRPr="00B824C7" w14:paraId="3E5085CE" w14:textId="77777777" w:rsidTr="009C21A4">
        <w:trPr>
          <w:cantSplit/>
        </w:trPr>
        <w:tc>
          <w:tcPr>
            <w:tcW w:w="1440" w:type="dxa"/>
            <w:shd w:val="clear" w:color="auto" w:fill="auto"/>
          </w:tcPr>
          <w:p w14:paraId="0F957EE3" w14:textId="1BA1BB97" w:rsidR="003F5C65" w:rsidRDefault="003F5C65" w:rsidP="003F5C65">
            <w:pPr>
              <w:spacing w:before="40" w:after="40"/>
              <w:rPr>
                <w:szCs w:val="22"/>
              </w:rPr>
            </w:pPr>
            <w:r>
              <w:rPr>
                <w:szCs w:val="22"/>
              </w:rPr>
              <w:t>September</w:t>
            </w:r>
            <w:r w:rsidRPr="00B824C7">
              <w:rPr>
                <w:szCs w:val="22"/>
              </w:rPr>
              <w:t xml:space="preserve"> 201</w:t>
            </w:r>
            <w:r>
              <w:rPr>
                <w:szCs w:val="22"/>
              </w:rPr>
              <w:t>4</w:t>
            </w:r>
          </w:p>
        </w:tc>
        <w:tc>
          <w:tcPr>
            <w:tcW w:w="1884" w:type="dxa"/>
          </w:tcPr>
          <w:p w14:paraId="75319457" w14:textId="6054C625" w:rsidR="003F5C65" w:rsidRDefault="003F5C65" w:rsidP="003F5C65">
            <w:pPr>
              <w:spacing w:before="40" w:after="40"/>
              <w:rPr>
                <w:szCs w:val="22"/>
              </w:rPr>
            </w:pPr>
            <w:r>
              <w:rPr>
                <w:szCs w:val="22"/>
              </w:rPr>
              <w:t xml:space="preserve">All </w:t>
            </w:r>
          </w:p>
        </w:tc>
        <w:tc>
          <w:tcPr>
            <w:tcW w:w="2046" w:type="dxa"/>
          </w:tcPr>
          <w:p w14:paraId="0A14D18F" w14:textId="26A6456E" w:rsidR="003F5C65" w:rsidRPr="00DB2C1C" w:rsidRDefault="003F5C65" w:rsidP="003F5C65">
            <w:pPr>
              <w:spacing w:before="40" w:after="40"/>
              <w:rPr>
                <w:szCs w:val="22"/>
              </w:rPr>
            </w:pPr>
            <w:r w:rsidRPr="00542518">
              <w:rPr>
                <w:szCs w:val="22"/>
              </w:rPr>
              <w:t>PREN*1</w:t>
            </w:r>
            <w:r>
              <w:rPr>
                <w:szCs w:val="22"/>
              </w:rPr>
              <w:t>.1</w:t>
            </w:r>
            <w:r w:rsidRPr="00542518">
              <w:rPr>
                <w:szCs w:val="22"/>
              </w:rPr>
              <w:t>*2</w:t>
            </w:r>
          </w:p>
        </w:tc>
        <w:tc>
          <w:tcPr>
            <w:tcW w:w="4548" w:type="dxa"/>
            <w:shd w:val="clear" w:color="auto" w:fill="auto"/>
          </w:tcPr>
          <w:p w14:paraId="1E9E818A" w14:textId="0700490C" w:rsidR="003F5C65" w:rsidRDefault="003F5C65" w:rsidP="003F5C65">
            <w:pPr>
              <w:spacing w:before="40" w:after="40"/>
              <w:rPr>
                <w:szCs w:val="22"/>
              </w:rPr>
            </w:pPr>
            <w:r>
              <w:rPr>
                <w:szCs w:val="22"/>
              </w:rPr>
              <w:t>Updated version number to 1.1</w:t>
            </w:r>
            <w:r w:rsidR="009565C5">
              <w:rPr>
                <w:szCs w:val="22"/>
              </w:rPr>
              <w:t>.01 and made formatting changes per Lyn Teague’s suggestions.</w:t>
            </w:r>
          </w:p>
          <w:p w14:paraId="5BB8097A" w14:textId="41DC3B50" w:rsidR="003F5C65" w:rsidRDefault="003F5C65" w:rsidP="003F5C65">
            <w:pPr>
              <w:spacing w:before="40" w:after="40"/>
              <w:rPr>
                <w:szCs w:val="22"/>
              </w:rPr>
            </w:pPr>
            <w:r w:rsidRPr="00B824C7">
              <w:rPr>
                <w:szCs w:val="22"/>
              </w:rPr>
              <w:t>Enterprise Application Maintenance</w:t>
            </w:r>
          </w:p>
        </w:tc>
      </w:tr>
      <w:tr w:rsidR="003F5C65" w:rsidRPr="00B824C7" w14:paraId="2ACE22B2" w14:textId="77777777" w:rsidTr="009C21A4">
        <w:trPr>
          <w:cantSplit/>
        </w:trPr>
        <w:tc>
          <w:tcPr>
            <w:tcW w:w="1440" w:type="dxa"/>
            <w:shd w:val="clear" w:color="auto" w:fill="auto"/>
          </w:tcPr>
          <w:p w14:paraId="2491BB19" w14:textId="2D08EA61" w:rsidR="003F5C65" w:rsidRDefault="003F5C65" w:rsidP="003F5C65">
            <w:pPr>
              <w:spacing w:before="40" w:after="40"/>
              <w:rPr>
                <w:szCs w:val="22"/>
              </w:rPr>
            </w:pPr>
            <w:r>
              <w:rPr>
                <w:szCs w:val="22"/>
              </w:rPr>
              <w:t>July 2014</w:t>
            </w:r>
          </w:p>
        </w:tc>
        <w:tc>
          <w:tcPr>
            <w:tcW w:w="1884" w:type="dxa"/>
          </w:tcPr>
          <w:p w14:paraId="05C36442" w14:textId="4A1449CE" w:rsidR="003F5C65" w:rsidRDefault="003F5C65" w:rsidP="003F5C65">
            <w:pPr>
              <w:spacing w:before="40" w:after="40"/>
              <w:rPr>
                <w:szCs w:val="22"/>
              </w:rPr>
            </w:pPr>
            <w:r>
              <w:rPr>
                <w:szCs w:val="22"/>
              </w:rPr>
              <w:t>All</w:t>
            </w:r>
          </w:p>
        </w:tc>
        <w:tc>
          <w:tcPr>
            <w:tcW w:w="2046" w:type="dxa"/>
          </w:tcPr>
          <w:p w14:paraId="33E9F7F7" w14:textId="4684CB2F" w:rsidR="003F5C65" w:rsidRPr="00DB2C1C" w:rsidRDefault="003F5C65" w:rsidP="003F5C65">
            <w:pPr>
              <w:spacing w:before="40" w:after="40"/>
              <w:rPr>
                <w:szCs w:val="22"/>
              </w:rPr>
            </w:pPr>
            <w:r w:rsidRPr="00DB2C1C">
              <w:rPr>
                <w:szCs w:val="22"/>
              </w:rPr>
              <w:t>PREN*1.1*1</w:t>
            </w:r>
          </w:p>
        </w:tc>
        <w:tc>
          <w:tcPr>
            <w:tcW w:w="4548" w:type="dxa"/>
            <w:shd w:val="clear" w:color="auto" w:fill="auto"/>
          </w:tcPr>
          <w:p w14:paraId="6F73A5B5" w14:textId="3C83C40A" w:rsidR="003F5C65" w:rsidRDefault="003F5C65" w:rsidP="003F5C65">
            <w:pPr>
              <w:spacing w:before="40" w:after="40"/>
              <w:rPr>
                <w:szCs w:val="22"/>
              </w:rPr>
            </w:pPr>
            <w:r>
              <w:rPr>
                <w:szCs w:val="22"/>
              </w:rPr>
              <w:t>Changed date to reflect real release date.</w:t>
            </w:r>
          </w:p>
          <w:p w14:paraId="31DA9D37" w14:textId="6BD3EEF9" w:rsidR="003F5C65" w:rsidRDefault="003F5C65" w:rsidP="003F5C65">
            <w:pPr>
              <w:spacing w:before="40" w:after="40"/>
              <w:rPr>
                <w:szCs w:val="22"/>
              </w:rPr>
            </w:pPr>
            <w:r>
              <w:rPr>
                <w:szCs w:val="22"/>
              </w:rPr>
              <w:t xml:space="preserve">M </w:t>
            </w:r>
            <w:proofErr w:type="spellStart"/>
            <w:r>
              <w:rPr>
                <w:szCs w:val="22"/>
              </w:rPr>
              <w:t>Colyvas</w:t>
            </w:r>
            <w:proofErr w:type="spellEnd"/>
          </w:p>
        </w:tc>
      </w:tr>
      <w:tr w:rsidR="003F5C65" w:rsidRPr="00B824C7" w14:paraId="05258C27" w14:textId="77777777" w:rsidTr="009C21A4">
        <w:trPr>
          <w:cantSplit/>
        </w:trPr>
        <w:tc>
          <w:tcPr>
            <w:tcW w:w="1440" w:type="dxa"/>
            <w:shd w:val="clear" w:color="auto" w:fill="auto"/>
          </w:tcPr>
          <w:p w14:paraId="454C832E" w14:textId="42A91693" w:rsidR="003F5C65" w:rsidRDefault="003F5C65" w:rsidP="003F5C65">
            <w:pPr>
              <w:spacing w:before="40" w:after="40"/>
              <w:rPr>
                <w:szCs w:val="22"/>
              </w:rPr>
            </w:pPr>
            <w:r>
              <w:rPr>
                <w:szCs w:val="22"/>
              </w:rPr>
              <w:t>June 2014</w:t>
            </w:r>
          </w:p>
        </w:tc>
        <w:tc>
          <w:tcPr>
            <w:tcW w:w="1884" w:type="dxa"/>
          </w:tcPr>
          <w:p w14:paraId="23516031" w14:textId="4308FCFE" w:rsidR="003F5C65" w:rsidRDefault="003F5C65" w:rsidP="003F5C65">
            <w:pPr>
              <w:spacing w:before="40" w:after="40"/>
              <w:rPr>
                <w:szCs w:val="22"/>
              </w:rPr>
            </w:pPr>
            <w:r>
              <w:rPr>
                <w:szCs w:val="22"/>
              </w:rPr>
              <w:t>1, 3, 6, 9, 10</w:t>
            </w:r>
          </w:p>
        </w:tc>
        <w:tc>
          <w:tcPr>
            <w:tcW w:w="2046" w:type="dxa"/>
          </w:tcPr>
          <w:p w14:paraId="03E40189" w14:textId="575B3E08" w:rsidR="003F5C65" w:rsidRPr="00DB2C1C" w:rsidRDefault="003F5C65" w:rsidP="003F5C65">
            <w:pPr>
              <w:spacing w:before="40" w:after="40"/>
              <w:rPr>
                <w:szCs w:val="22"/>
              </w:rPr>
            </w:pPr>
            <w:r w:rsidRPr="00DB2C1C">
              <w:rPr>
                <w:szCs w:val="22"/>
              </w:rPr>
              <w:t>PREN*1.1*1</w:t>
            </w:r>
          </w:p>
        </w:tc>
        <w:tc>
          <w:tcPr>
            <w:tcW w:w="4548" w:type="dxa"/>
            <w:shd w:val="clear" w:color="auto" w:fill="auto"/>
          </w:tcPr>
          <w:p w14:paraId="6267978A" w14:textId="4ADE75F6" w:rsidR="003F5C65" w:rsidRDefault="003F5C65" w:rsidP="003F5C65">
            <w:pPr>
              <w:spacing w:before="40" w:after="40"/>
              <w:rPr>
                <w:szCs w:val="22"/>
              </w:rPr>
            </w:pPr>
            <w:r>
              <w:rPr>
                <w:szCs w:val="22"/>
              </w:rPr>
              <w:t>Added required paragraphs between major headings and repaginated. Edited description under PPS-N Button descriptions. Fixed table heading to cross pages. Re-did TOC.</w:t>
            </w:r>
          </w:p>
          <w:p w14:paraId="5D1B8E0E" w14:textId="599940D7" w:rsidR="003F5C65" w:rsidRDefault="003F5C65" w:rsidP="003F5C65">
            <w:pPr>
              <w:spacing w:before="40" w:after="40"/>
              <w:rPr>
                <w:szCs w:val="22"/>
              </w:rPr>
            </w:pPr>
            <w:r>
              <w:rPr>
                <w:szCs w:val="22"/>
              </w:rPr>
              <w:t xml:space="preserve">M </w:t>
            </w:r>
            <w:proofErr w:type="spellStart"/>
            <w:r>
              <w:rPr>
                <w:szCs w:val="22"/>
              </w:rPr>
              <w:t>Colyvas</w:t>
            </w:r>
            <w:proofErr w:type="spellEnd"/>
          </w:p>
        </w:tc>
      </w:tr>
      <w:tr w:rsidR="003F5C65" w:rsidRPr="00B824C7" w14:paraId="00E2FE61" w14:textId="77777777" w:rsidTr="009C21A4">
        <w:trPr>
          <w:cantSplit/>
        </w:trPr>
        <w:tc>
          <w:tcPr>
            <w:tcW w:w="1440" w:type="dxa"/>
            <w:shd w:val="clear" w:color="auto" w:fill="auto"/>
          </w:tcPr>
          <w:p w14:paraId="395CA9B3" w14:textId="3B2D72C8" w:rsidR="003F5C65" w:rsidRDefault="003F5C65" w:rsidP="003F5C65">
            <w:pPr>
              <w:spacing w:before="40" w:after="40"/>
              <w:rPr>
                <w:szCs w:val="22"/>
              </w:rPr>
            </w:pPr>
            <w:r>
              <w:rPr>
                <w:szCs w:val="22"/>
              </w:rPr>
              <w:t>June 2014</w:t>
            </w:r>
          </w:p>
        </w:tc>
        <w:tc>
          <w:tcPr>
            <w:tcW w:w="1884" w:type="dxa"/>
          </w:tcPr>
          <w:p w14:paraId="32E6F7CB" w14:textId="4CF7F93D" w:rsidR="003F5C65" w:rsidRDefault="003F5C65" w:rsidP="003F5C65">
            <w:pPr>
              <w:spacing w:before="40" w:after="40"/>
              <w:rPr>
                <w:szCs w:val="22"/>
              </w:rPr>
            </w:pPr>
            <w:r>
              <w:rPr>
                <w:szCs w:val="22"/>
              </w:rPr>
              <w:t>9, 34, 51, TOC</w:t>
            </w:r>
          </w:p>
        </w:tc>
        <w:tc>
          <w:tcPr>
            <w:tcW w:w="2046" w:type="dxa"/>
          </w:tcPr>
          <w:p w14:paraId="61BCF053" w14:textId="782F7010" w:rsidR="003F5C65" w:rsidRPr="00DB2C1C" w:rsidRDefault="003F5C65" w:rsidP="003F5C65">
            <w:pPr>
              <w:spacing w:before="40" w:after="40"/>
              <w:rPr>
                <w:szCs w:val="22"/>
              </w:rPr>
            </w:pPr>
            <w:r w:rsidRPr="00DB2C1C">
              <w:rPr>
                <w:szCs w:val="22"/>
              </w:rPr>
              <w:t>PREN*1.1*1</w:t>
            </w:r>
          </w:p>
        </w:tc>
        <w:tc>
          <w:tcPr>
            <w:tcW w:w="4548" w:type="dxa"/>
            <w:shd w:val="clear" w:color="auto" w:fill="auto"/>
          </w:tcPr>
          <w:p w14:paraId="7ACFE723" w14:textId="77777777" w:rsidR="003F5C65" w:rsidRDefault="003F5C65" w:rsidP="003F5C65">
            <w:pPr>
              <w:spacing w:before="40" w:after="40"/>
              <w:rPr>
                <w:szCs w:val="22"/>
              </w:rPr>
            </w:pPr>
            <w:r>
              <w:rPr>
                <w:szCs w:val="22"/>
              </w:rPr>
              <w:t>Updated items from CPS review.</w:t>
            </w:r>
          </w:p>
          <w:p w14:paraId="285C883B" w14:textId="68E038B8" w:rsidR="003F5C65" w:rsidRDefault="003F5C65" w:rsidP="003F5C65">
            <w:pPr>
              <w:spacing w:before="40" w:after="40"/>
              <w:rPr>
                <w:szCs w:val="22"/>
              </w:rPr>
            </w:pPr>
            <w:r>
              <w:rPr>
                <w:szCs w:val="22"/>
              </w:rPr>
              <w:t xml:space="preserve">M </w:t>
            </w:r>
            <w:proofErr w:type="spellStart"/>
            <w:r>
              <w:rPr>
                <w:szCs w:val="22"/>
              </w:rPr>
              <w:t>Colyvas</w:t>
            </w:r>
            <w:proofErr w:type="spellEnd"/>
          </w:p>
        </w:tc>
      </w:tr>
      <w:tr w:rsidR="003F5C65" w:rsidRPr="00B824C7" w14:paraId="18DEAAC6" w14:textId="77777777" w:rsidTr="009C21A4">
        <w:trPr>
          <w:cantSplit/>
        </w:trPr>
        <w:tc>
          <w:tcPr>
            <w:tcW w:w="1440" w:type="dxa"/>
            <w:shd w:val="clear" w:color="auto" w:fill="auto"/>
          </w:tcPr>
          <w:p w14:paraId="40C953E5" w14:textId="14E323C7" w:rsidR="003F5C65" w:rsidRDefault="003F5C65" w:rsidP="003F5C65">
            <w:pPr>
              <w:spacing w:before="40" w:after="40"/>
              <w:rPr>
                <w:szCs w:val="22"/>
              </w:rPr>
            </w:pPr>
            <w:r>
              <w:rPr>
                <w:szCs w:val="22"/>
              </w:rPr>
              <w:t>May 2014</w:t>
            </w:r>
          </w:p>
        </w:tc>
        <w:tc>
          <w:tcPr>
            <w:tcW w:w="1884" w:type="dxa"/>
          </w:tcPr>
          <w:p w14:paraId="06A44226" w14:textId="4DFFED4E" w:rsidR="003F5C65" w:rsidRDefault="003F5C65" w:rsidP="003F5C65">
            <w:pPr>
              <w:spacing w:before="40" w:after="40"/>
              <w:rPr>
                <w:szCs w:val="22"/>
              </w:rPr>
            </w:pPr>
            <w:r>
              <w:rPr>
                <w:szCs w:val="22"/>
              </w:rPr>
              <w:t>All</w:t>
            </w:r>
          </w:p>
        </w:tc>
        <w:tc>
          <w:tcPr>
            <w:tcW w:w="2046" w:type="dxa"/>
          </w:tcPr>
          <w:p w14:paraId="668A69FE" w14:textId="1CC55A22" w:rsidR="003F5C65" w:rsidRDefault="003F5C65" w:rsidP="003F5C65">
            <w:pPr>
              <w:spacing w:before="40" w:after="40"/>
              <w:rPr>
                <w:szCs w:val="22"/>
              </w:rPr>
            </w:pPr>
            <w:r w:rsidRPr="00DB2C1C">
              <w:rPr>
                <w:szCs w:val="22"/>
              </w:rPr>
              <w:t>PREN*1.1*1</w:t>
            </w:r>
          </w:p>
        </w:tc>
        <w:tc>
          <w:tcPr>
            <w:tcW w:w="4548" w:type="dxa"/>
            <w:shd w:val="clear" w:color="auto" w:fill="auto"/>
          </w:tcPr>
          <w:p w14:paraId="093C237C" w14:textId="77777777" w:rsidR="003F5C65" w:rsidRDefault="003F5C65" w:rsidP="003F5C65">
            <w:pPr>
              <w:spacing w:before="40" w:after="40"/>
              <w:rPr>
                <w:szCs w:val="22"/>
              </w:rPr>
            </w:pPr>
            <w:r>
              <w:rPr>
                <w:szCs w:val="22"/>
              </w:rPr>
              <w:t>Updated items for Section 508 compliance; pagination for headings and continuity with graphics; changed revision history table</w:t>
            </w:r>
          </w:p>
          <w:p w14:paraId="67112C55" w14:textId="5B5F5ED1" w:rsidR="003F5C65" w:rsidRDefault="003F5C65" w:rsidP="003F5C65">
            <w:pPr>
              <w:spacing w:before="40" w:after="40"/>
              <w:rPr>
                <w:szCs w:val="22"/>
              </w:rPr>
            </w:pPr>
            <w:r>
              <w:rPr>
                <w:szCs w:val="22"/>
              </w:rPr>
              <w:t xml:space="preserve">M </w:t>
            </w:r>
            <w:proofErr w:type="spellStart"/>
            <w:r>
              <w:rPr>
                <w:szCs w:val="22"/>
              </w:rPr>
              <w:t>Colyvas</w:t>
            </w:r>
            <w:proofErr w:type="spellEnd"/>
          </w:p>
        </w:tc>
      </w:tr>
      <w:tr w:rsidR="003F5C65" w:rsidRPr="00B824C7" w14:paraId="1F61CDCC" w14:textId="77777777" w:rsidTr="009C21A4">
        <w:trPr>
          <w:cantSplit/>
        </w:trPr>
        <w:tc>
          <w:tcPr>
            <w:tcW w:w="1440" w:type="dxa"/>
            <w:shd w:val="clear" w:color="auto" w:fill="auto"/>
          </w:tcPr>
          <w:p w14:paraId="314A2501" w14:textId="6329F315" w:rsidR="003F5C65" w:rsidRPr="00B824C7" w:rsidRDefault="003F5C65" w:rsidP="003F5C65">
            <w:pPr>
              <w:spacing w:before="40" w:after="40"/>
              <w:rPr>
                <w:szCs w:val="22"/>
              </w:rPr>
            </w:pPr>
            <w:r>
              <w:rPr>
                <w:szCs w:val="22"/>
              </w:rPr>
              <w:t>April 2014</w:t>
            </w:r>
          </w:p>
        </w:tc>
        <w:tc>
          <w:tcPr>
            <w:tcW w:w="1884" w:type="dxa"/>
          </w:tcPr>
          <w:p w14:paraId="047A5E40" w14:textId="77777777" w:rsidR="003F5C65" w:rsidRDefault="003F5C65" w:rsidP="003F5C65">
            <w:pPr>
              <w:spacing w:before="40" w:after="40"/>
              <w:rPr>
                <w:szCs w:val="22"/>
              </w:rPr>
            </w:pPr>
            <w:r>
              <w:rPr>
                <w:szCs w:val="22"/>
              </w:rPr>
              <w:t>All</w:t>
            </w:r>
          </w:p>
        </w:tc>
        <w:tc>
          <w:tcPr>
            <w:tcW w:w="2046" w:type="dxa"/>
          </w:tcPr>
          <w:p w14:paraId="657E6A48" w14:textId="72E12DD7" w:rsidR="003F5C65" w:rsidRDefault="003F5C65" w:rsidP="003F5C65">
            <w:pPr>
              <w:spacing w:before="40" w:after="40"/>
              <w:rPr>
                <w:szCs w:val="22"/>
              </w:rPr>
            </w:pPr>
            <w:r w:rsidRPr="00DB2C1C">
              <w:rPr>
                <w:szCs w:val="22"/>
              </w:rPr>
              <w:t>PREN*1.1*1</w:t>
            </w:r>
          </w:p>
        </w:tc>
        <w:tc>
          <w:tcPr>
            <w:tcW w:w="4548" w:type="dxa"/>
            <w:shd w:val="clear" w:color="auto" w:fill="auto"/>
          </w:tcPr>
          <w:p w14:paraId="3DC02C5D" w14:textId="77777777" w:rsidR="003F5C65" w:rsidRDefault="003F5C65" w:rsidP="003F5C65">
            <w:pPr>
              <w:spacing w:before="40" w:after="40"/>
              <w:rPr>
                <w:szCs w:val="22"/>
              </w:rPr>
            </w:pPr>
            <w:r>
              <w:rPr>
                <w:szCs w:val="22"/>
              </w:rPr>
              <w:t xml:space="preserve">Updated to match VDL version; updated footer; updated graphics for 508 compliance; minor text and formatting changes. </w:t>
            </w:r>
          </w:p>
          <w:p w14:paraId="1072CE52" w14:textId="77777777" w:rsidR="003F5C65" w:rsidRPr="00B824C7" w:rsidRDefault="003F5C65" w:rsidP="003F5C65">
            <w:pPr>
              <w:spacing w:before="40" w:after="40"/>
              <w:rPr>
                <w:szCs w:val="22"/>
              </w:rPr>
            </w:pPr>
            <w:r>
              <w:rPr>
                <w:szCs w:val="22"/>
              </w:rPr>
              <w:t>B Holihan</w:t>
            </w:r>
          </w:p>
        </w:tc>
      </w:tr>
      <w:tr w:rsidR="003F5C65" w:rsidRPr="00B824C7" w14:paraId="11711E9D" w14:textId="77777777" w:rsidTr="009C21A4">
        <w:trPr>
          <w:cantSplit/>
        </w:trPr>
        <w:tc>
          <w:tcPr>
            <w:tcW w:w="1440" w:type="dxa"/>
            <w:shd w:val="clear" w:color="auto" w:fill="auto"/>
          </w:tcPr>
          <w:p w14:paraId="0620D2D2" w14:textId="77777777" w:rsidR="003F5C65" w:rsidRPr="00B824C7" w:rsidRDefault="003F5C65" w:rsidP="003F5C65">
            <w:pPr>
              <w:spacing w:before="40" w:after="40"/>
              <w:rPr>
                <w:szCs w:val="22"/>
              </w:rPr>
            </w:pPr>
            <w:r w:rsidRPr="00B824C7">
              <w:rPr>
                <w:szCs w:val="22"/>
              </w:rPr>
              <w:t>November 2013</w:t>
            </w:r>
          </w:p>
        </w:tc>
        <w:tc>
          <w:tcPr>
            <w:tcW w:w="1884" w:type="dxa"/>
          </w:tcPr>
          <w:p w14:paraId="34446F3F" w14:textId="77777777" w:rsidR="003F5C65" w:rsidRPr="00B824C7" w:rsidRDefault="003F5C65" w:rsidP="003F5C65">
            <w:pPr>
              <w:spacing w:before="40" w:after="40"/>
              <w:rPr>
                <w:szCs w:val="22"/>
              </w:rPr>
            </w:pPr>
            <w:r>
              <w:rPr>
                <w:szCs w:val="22"/>
              </w:rPr>
              <w:t xml:space="preserve">All </w:t>
            </w:r>
          </w:p>
        </w:tc>
        <w:tc>
          <w:tcPr>
            <w:tcW w:w="2046" w:type="dxa"/>
          </w:tcPr>
          <w:p w14:paraId="406C9D20" w14:textId="1D2BB588" w:rsidR="003F5C65" w:rsidRPr="00B824C7" w:rsidRDefault="003F5C65" w:rsidP="003F5C65">
            <w:pPr>
              <w:spacing w:before="40" w:after="40"/>
              <w:rPr>
                <w:szCs w:val="22"/>
              </w:rPr>
            </w:pPr>
            <w:r w:rsidRPr="00542518">
              <w:rPr>
                <w:szCs w:val="22"/>
              </w:rPr>
              <w:t>PREN*1*2</w:t>
            </w:r>
          </w:p>
        </w:tc>
        <w:tc>
          <w:tcPr>
            <w:tcW w:w="4548" w:type="dxa"/>
            <w:shd w:val="clear" w:color="auto" w:fill="auto"/>
          </w:tcPr>
          <w:p w14:paraId="21D4BB47" w14:textId="77777777" w:rsidR="003F5C65" w:rsidRDefault="003F5C65" w:rsidP="003F5C65">
            <w:pPr>
              <w:spacing w:before="40" w:after="40"/>
              <w:rPr>
                <w:szCs w:val="22"/>
              </w:rPr>
            </w:pPr>
            <w:r w:rsidRPr="00B824C7">
              <w:rPr>
                <w:szCs w:val="22"/>
              </w:rPr>
              <w:t>Updated version number to 1.0.01</w:t>
            </w:r>
          </w:p>
          <w:p w14:paraId="792166C9" w14:textId="77777777" w:rsidR="003F5C65" w:rsidRPr="00B824C7" w:rsidRDefault="003F5C65" w:rsidP="003F5C65">
            <w:pPr>
              <w:spacing w:before="40" w:after="40"/>
              <w:rPr>
                <w:szCs w:val="22"/>
              </w:rPr>
            </w:pPr>
            <w:r w:rsidRPr="00B824C7">
              <w:rPr>
                <w:szCs w:val="22"/>
              </w:rPr>
              <w:t>Enterprise Application Maintenance</w:t>
            </w:r>
          </w:p>
        </w:tc>
      </w:tr>
      <w:tr w:rsidR="003F5C65" w:rsidRPr="00B824C7" w14:paraId="6CB3CE95" w14:textId="77777777" w:rsidTr="009C21A4">
        <w:trPr>
          <w:cantSplit/>
        </w:trPr>
        <w:tc>
          <w:tcPr>
            <w:tcW w:w="1440" w:type="dxa"/>
            <w:shd w:val="clear" w:color="auto" w:fill="auto"/>
          </w:tcPr>
          <w:p w14:paraId="3BB02E99" w14:textId="77777777" w:rsidR="003F5C65" w:rsidRPr="00B824C7" w:rsidRDefault="003F5C65" w:rsidP="003F5C65">
            <w:pPr>
              <w:spacing w:before="40" w:after="40"/>
              <w:rPr>
                <w:szCs w:val="22"/>
              </w:rPr>
            </w:pPr>
            <w:r w:rsidRPr="00B824C7">
              <w:rPr>
                <w:szCs w:val="22"/>
              </w:rPr>
              <w:t>January 2013</w:t>
            </w:r>
          </w:p>
        </w:tc>
        <w:tc>
          <w:tcPr>
            <w:tcW w:w="1884" w:type="dxa"/>
          </w:tcPr>
          <w:p w14:paraId="70F87AF2" w14:textId="77777777" w:rsidR="003F5C65" w:rsidRPr="00B824C7" w:rsidRDefault="003F5C65" w:rsidP="003F5C65">
            <w:pPr>
              <w:spacing w:before="40" w:after="40"/>
              <w:rPr>
                <w:szCs w:val="22"/>
              </w:rPr>
            </w:pPr>
            <w:r>
              <w:rPr>
                <w:szCs w:val="22"/>
              </w:rPr>
              <w:t>All</w:t>
            </w:r>
          </w:p>
        </w:tc>
        <w:tc>
          <w:tcPr>
            <w:tcW w:w="2046" w:type="dxa"/>
          </w:tcPr>
          <w:p w14:paraId="07918E2E" w14:textId="2AC53E10" w:rsidR="003F5C65" w:rsidRPr="00B824C7" w:rsidRDefault="003F5C65" w:rsidP="003F5C65">
            <w:pPr>
              <w:spacing w:before="40" w:after="40"/>
              <w:rPr>
                <w:szCs w:val="22"/>
              </w:rPr>
            </w:pPr>
            <w:r w:rsidRPr="00542518">
              <w:rPr>
                <w:szCs w:val="22"/>
              </w:rPr>
              <w:t>PREN*1*</w:t>
            </w:r>
            <w:r>
              <w:rPr>
                <w:szCs w:val="22"/>
              </w:rPr>
              <w:t>1</w:t>
            </w:r>
          </w:p>
        </w:tc>
        <w:tc>
          <w:tcPr>
            <w:tcW w:w="4548" w:type="dxa"/>
            <w:shd w:val="clear" w:color="auto" w:fill="auto"/>
          </w:tcPr>
          <w:p w14:paraId="76081C5A" w14:textId="77777777" w:rsidR="003F5C65" w:rsidRDefault="003F5C65" w:rsidP="003F5C65">
            <w:pPr>
              <w:spacing w:before="40" w:after="40"/>
              <w:rPr>
                <w:szCs w:val="22"/>
              </w:rPr>
            </w:pPr>
            <w:r w:rsidRPr="00B824C7">
              <w:rPr>
                <w:szCs w:val="22"/>
              </w:rPr>
              <w:t xml:space="preserve">Updated URL of the National Site in Login Section </w:t>
            </w:r>
          </w:p>
          <w:p w14:paraId="303497E4" w14:textId="77777777" w:rsidR="003F5C65" w:rsidRPr="00B824C7" w:rsidRDefault="003F5C65" w:rsidP="003F5C65">
            <w:pPr>
              <w:spacing w:before="40" w:after="40"/>
              <w:rPr>
                <w:szCs w:val="22"/>
              </w:rPr>
            </w:pPr>
            <w:proofErr w:type="spellStart"/>
            <w:r w:rsidRPr="00B824C7">
              <w:rPr>
                <w:szCs w:val="22"/>
              </w:rPr>
              <w:t>SwRI</w:t>
            </w:r>
            <w:proofErr w:type="spellEnd"/>
          </w:p>
        </w:tc>
      </w:tr>
      <w:tr w:rsidR="003F5C65" w:rsidRPr="00B824C7" w14:paraId="487AACBA" w14:textId="77777777" w:rsidTr="009C21A4">
        <w:trPr>
          <w:cantSplit/>
        </w:trPr>
        <w:tc>
          <w:tcPr>
            <w:tcW w:w="1440" w:type="dxa"/>
            <w:shd w:val="clear" w:color="auto" w:fill="auto"/>
          </w:tcPr>
          <w:p w14:paraId="49091247" w14:textId="77777777" w:rsidR="003F5C65" w:rsidRPr="00B824C7" w:rsidRDefault="003F5C65" w:rsidP="003F5C65">
            <w:pPr>
              <w:spacing w:before="40" w:after="40"/>
              <w:rPr>
                <w:szCs w:val="22"/>
              </w:rPr>
            </w:pPr>
            <w:r w:rsidRPr="00B824C7">
              <w:rPr>
                <w:szCs w:val="22"/>
              </w:rPr>
              <w:lastRenderedPageBreak/>
              <w:t>January 2013</w:t>
            </w:r>
          </w:p>
        </w:tc>
        <w:tc>
          <w:tcPr>
            <w:tcW w:w="1884" w:type="dxa"/>
          </w:tcPr>
          <w:p w14:paraId="7C0F1A10" w14:textId="77777777" w:rsidR="003F5C65" w:rsidRPr="00B824C7" w:rsidRDefault="003F5C65" w:rsidP="003F5C65">
            <w:pPr>
              <w:spacing w:before="40" w:after="40"/>
              <w:rPr>
                <w:szCs w:val="22"/>
              </w:rPr>
            </w:pPr>
            <w:r>
              <w:rPr>
                <w:szCs w:val="22"/>
              </w:rPr>
              <w:t>All</w:t>
            </w:r>
          </w:p>
        </w:tc>
        <w:tc>
          <w:tcPr>
            <w:tcW w:w="2046" w:type="dxa"/>
          </w:tcPr>
          <w:p w14:paraId="6A67C3B5" w14:textId="27FE113B" w:rsidR="003F5C65" w:rsidRPr="00B824C7" w:rsidRDefault="003F5C65" w:rsidP="003F5C65">
            <w:pPr>
              <w:spacing w:before="40" w:after="40"/>
              <w:rPr>
                <w:szCs w:val="22"/>
              </w:rPr>
            </w:pPr>
            <w:r w:rsidRPr="00542518">
              <w:rPr>
                <w:szCs w:val="22"/>
              </w:rPr>
              <w:t>PREN*1*</w:t>
            </w:r>
            <w:r>
              <w:rPr>
                <w:szCs w:val="22"/>
              </w:rPr>
              <w:t>1</w:t>
            </w:r>
          </w:p>
        </w:tc>
        <w:tc>
          <w:tcPr>
            <w:tcW w:w="4548" w:type="dxa"/>
            <w:shd w:val="clear" w:color="auto" w:fill="auto"/>
          </w:tcPr>
          <w:p w14:paraId="29CBE62D" w14:textId="77777777" w:rsidR="003F5C65" w:rsidRDefault="003F5C65" w:rsidP="003F5C65">
            <w:pPr>
              <w:spacing w:before="40" w:after="40"/>
              <w:rPr>
                <w:szCs w:val="22"/>
              </w:rPr>
            </w:pPr>
            <w:r w:rsidRPr="00B824C7">
              <w:rPr>
                <w:szCs w:val="22"/>
              </w:rPr>
              <w:t>Added the URL to the Login page Section</w:t>
            </w:r>
          </w:p>
          <w:p w14:paraId="0E4A03A6" w14:textId="370EA4B0" w:rsidR="003F5C65" w:rsidRPr="00B824C7" w:rsidRDefault="003F5C65" w:rsidP="003F5C65">
            <w:pPr>
              <w:spacing w:before="40" w:after="40"/>
              <w:rPr>
                <w:szCs w:val="22"/>
              </w:rPr>
            </w:pPr>
            <w:proofErr w:type="spellStart"/>
            <w:r w:rsidRPr="00B824C7">
              <w:rPr>
                <w:szCs w:val="22"/>
              </w:rPr>
              <w:t>SwRI</w:t>
            </w:r>
            <w:proofErr w:type="spellEnd"/>
            <w:r w:rsidRPr="00B824C7">
              <w:rPr>
                <w:szCs w:val="22"/>
              </w:rPr>
              <w:t xml:space="preserve"> </w:t>
            </w:r>
          </w:p>
        </w:tc>
      </w:tr>
      <w:tr w:rsidR="003F5C65" w:rsidRPr="00B824C7" w14:paraId="0493B9CC" w14:textId="77777777" w:rsidTr="009C21A4">
        <w:trPr>
          <w:cantSplit/>
        </w:trPr>
        <w:tc>
          <w:tcPr>
            <w:tcW w:w="1440" w:type="dxa"/>
            <w:shd w:val="clear" w:color="auto" w:fill="auto"/>
          </w:tcPr>
          <w:p w14:paraId="254148F8" w14:textId="77777777" w:rsidR="003F5C65" w:rsidRPr="00B824C7" w:rsidRDefault="003F5C65" w:rsidP="003F5C65">
            <w:pPr>
              <w:spacing w:before="40" w:after="40"/>
              <w:rPr>
                <w:szCs w:val="22"/>
              </w:rPr>
            </w:pPr>
            <w:r w:rsidRPr="00B824C7">
              <w:rPr>
                <w:szCs w:val="22"/>
              </w:rPr>
              <w:t>January 2013</w:t>
            </w:r>
          </w:p>
        </w:tc>
        <w:tc>
          <w:tcPr>
            <w:tcW w:w="1884" w:type="dxa"/>
          </w:tcPr>
          <w:p w14:paraId="54990D10" w14:textId="77777777" w:rsidR="003F5C65" w:rsidRPr="00B824C7" w:rsidRDefault="003F5C65" w:rsidP="003F5C65">
            <w:pPr>
              <w:spacing w:before="40" w:after="40"/>
              <w:rPr>
                <w:szCs w:val="22"/>
              </w:rPr>
            </w:pPr>
            <w:r>
              <w:rPr>
                <w:szCs w:val="22"/>
              </w:rPr>
              <w:t>All</w:t>
            </w:r>
          </w:p>
        </w:tc>
        <w:tc>
          <w:tcPr>
            <w:tcW w:w="2046" w:type="dxa"/>
          </w:tcPr>
          <w:p w14:paraId="0E96F6C8" w14:textId="4FA6535D" w:rsidR="003F5C65" w:rsidRPr="00B824C7" w:rsidRDefault="003F5C65" w:rsidP="003F5C65">
            <w:pPr>
              <w:spacing w:before="40" w:after="40"/>
              <w:rPr>
                <w:szCs w:val="22"/>
              </w:rPr>
            </w:pPr>
            <w:r w:rsidRPr="00542518">
              <w:rPr>
                <w:szCs w:val="22"/>
              </w:rPr>
              <w:t>PREN*1*</w:t>
            </w:r>
            <w:r>
              <w:rPr>
                <w:szCs w:val="22"/>
              </w:rPr>
              <w:t>1</w:t>
            </w:r>
          </w:p>
        </w:tc>
        <w:tc>
          <w:tcPr>
            <w:tcW w:w="4548" w:type="dxa"/>
            <w:shd w:val="clear" w:color="auto" w:fill="auto"/>
          </w:tcPr>
          <w:p w14:paraId="50861393" w14:textId="77777777" w:rsidR="003F5C65" w:rsidRDefault="003F5C65" w:rsidP="003F5C65">
            <w:pPr>
              <w:spacing w:before="40" w:after="40"/>
              <w:rPr>
                <w:szCs w:val="22"/>
              </w:rPr>
            </w:pPr>
            <w:r w:rsidRPr="00B824C7">
              <w:rPr>
                <w:szCs w:val="22"/>
              </w:rPr>
              <w:t xml:space="preserve">Minor formatting changes </w:t>
            </w:r>
          </w:p>
          <w:p w14:paraId="42A9BBBA" w14:textId="77777777" w:rsidR="003F5C65" w:rsidRPr="00B824C7" w:rsidRDefault="003F5C65" w:rsidP="003F5C65">
            <w:pPr>
              <w:spacing w:before="40" w:after="40"/>
              <w:rPr>
                <w:szCs w:val="22"/>
              </w:rPr>
            </w:pPr>
            <w:proofErr w:type="spellStart"/>
            <w:r w:rsidRPr="00B824C7">
              <w:rPr>
                <w:szCs w:val="22"/>
              </w:rPr>
              <w:t>SwRI</w:t>
            </w:r>
            <w:proofErr w:type="spellEnd"/>
          </w:p>
        </w:tc>
      </w:tr>
      <w:tr w:rsidR="003F5C65" w:rsidRPr="00B824C7" w14:paraId="4C6EFCB8" w14:textId="77777777" w:rsidTr="009C21A4">
        <w:trPr>
          <w:cantSplit/>
        </w:trPr>
        <w:tc>
          <w:tcPr>
            <w:tcW w:w="1440" w:type="dxa"/>
            <w:shd w:val="clear" w:color="auto" w:fill="auto"/>
          </w:tcPr>
          <w:p w14:paraId="324B77D0" w14:textId="77777777" w:rsidR="003F5C65" w:rsidRPr="00B824C7" w:rsidRDefault="003F5C65" w:rsidP="003F5C65">
            <w:pPr>
              <w:spacing w:before="40" w:after="40"/>
              <w:rPr>
                <w:szCs w:val="22"/>
              </w:rPr>
            </w:pPr>
            <w:r w:rsidRPr="00B824C7">
              <w:rPr>
                <w:szCs w:val="22"/>
              </w:rPr>
              <w:t>September 2012</w:t>
            </w:r>
          </w:p>
        </w:tc>
        <w:tc>
          <w:tcPr>
            <w:tcW w:w="1884" w:type="dxa"/>
          </w:tcPr>
          <w:p w14:paraId="144042F4" w14:textId="77777777" w:rsidR="003F5C65" w:rsidRPr="00B824C7" w:rsidRDefault="003F5C65" w:rsidP="003F5C65">
            <w:pPr>
              <w:spacing w:before="40" w:after="40"/>
              <w:rPr>
                <w:szCs w:val="22"/>
              </w:rPr>
            </w:pPr>
            <w:r>
              <w:rPr>
                <w:szCs w:val="22"/>
              </w:rPr>
              <w:t>All</w:t>
            </w:r>
          </w:p>
        </w:tc>
        <w:tc>
          <w:tcPr>
            <w:tcW w:w="2046" w:type="dxa"/>
          </w:tcPr>
          <w:p w14:paraId="00553CB2" w14:textId="304BF385" w:rsidR="003F5C65" w:rsidRPr="00B824C7" w:rsidRDefault="003F5C65" w:rsidP="003F5C65">
            <w:pPr>
              <w:spacing w:before="40" w:after="40"/>
              <w:rPr>
                <w:szCs w:val="22"/>
              </w:rPr>
            </w:pPr>
            <w:r w:rsidRPr="00542518">
              <w:rPr>
                <w:szCs w:val="22"/>
              </w:rPr>
              <w:t>PREN*1*</w:t>
            </w:r>
            <w:r>
              <w:rPr>
                <w:szCs w:val="22"/>
              </w:rPr>
              <w:t>1</w:t>
            </w:r>
          </w:p>
        </w:tc>
        <w:tc>
          <w:tcPr>
            <w:tcW w:w="4548" w:type="dxa"/>
            <w:shd w:val="clear" w:color="auto" w:fill="auto"/>
          </w:tcPr>
          <w:p w14:paraId="61063907" w14:textId="77777777" w:rsidR="003F5C65" w:rsidRDefault="003F5C65" w:rsidP="003F5C65">
            <w:pPr>
              <w:spacing w:before="40" w:after="40"/>
              <w:rPr>
                <w:szCs w:val="22"/>
              </w:rPr>
            </w:pPr>
            <w:r w:rsidRPr="00B824C7">
              <w:rPr>
                <w:szCs w:val="22"/>
              </w:rPr>
              <w:t xml:space="preserve">Added significant information and included extracts from the PPS-N help pages so this document is more consistent with the application help files. </w:t>
            </w:r>
          </w:p>
          <w:p w14:paraId="46C69C82" w14:textId="77777777" w:rsidR="003F5C65" w:rsidRPr="00B824C7" w:rsidRDefault="003F5C65" w:rsidP="003F5C65">
            <w:pPr>
              <w:spacing w:before="40" w:after="40"/>
              <w:rPr>
                <w:szCs w:val="22"/>
              </w:rPr>
            </w:pPr>
            <w:proofErr w:type="spellStart"/>
            <w:r w:rsidRPr="00B824C7">
              <w:rPr>
                <w:szCs w:val="22"/>
              </w:rPr>
              <w:t>SwRI</w:t>
            </w:r>
            <w:proofErr w:type="spellEnd"/>
          </w:p>
        </w:tc>
      </w:tr>
      <w:tr w:rsidR="003F5C65" w:rsidRPr="00B824C7" w14:paraId="0AAC49E5" w14:textId="77777777" w:rsidTr="009C21A4">
        <w:trPr>
          <w:cantSplit/>
        </w:trPr>
        <w:tc>
          <w:tcPr>
            <w:tcW w:w="1440" w:type="dxa"/>
            <w:shd w:val="clear" w:color="auto" w:fill="auto"/>
          </w:tcPr>
          <w:p w14:paraId="58E20259" w14:textId="77777777" w:rsidR="003F5C65" w:rsidRPr="00B824C7" w:rsidRDefault="003F5C65" w:rsidP="003F5C65">
            <w:pPr>
              <w:spacing w:before="40" w:after="40"/>
              <w:rPr>
                <w:szCs w:val="22"/>
              </w:rPr>
            </w:pPr>
            <w:r w:rsidRPr="00B824C7">
              <w:rPr>
                <w:szCs w:val="22"/>
              </w:rPr>
              <w:t>July 2012</w:t>
            </w:r>
          </w:p>
        </w:tc>
        <w:tc>
          <w:tcPr>
            <w:tcW w:w="1884" w:type="dxa"/>
          </w:tcPr>
          <w:p w14:paraId="7180F28F" w14:textId="77777777" w:rsidR="003F5C65" w:rsidRPr="00B824C7" w:rsidRDefault="003F5C65" w:rsidP="003F5C65">
            <w:pPr>
              <w:spacing w:before="40" w:after="40"/>
              <w:rPr>
                <w:szCs w:val="22"/>
              </w:rPr>
            </w:pPr>
            <w:r>
              <w:rPr>
                <w:szCs w:val="22"/>
              </w:rPr>
              <w:t>All</w:t>
            </w:r>
          </w:p>
        </w:tc>
        <w:tc>
          <w:tcPr>
            <w:tcW w:w="2046" w:type="dxa"/>
          </w:tcPr>
          <w:p w14:paraId="7AE65D2B" w14:textId="1F5AFBB4" w:rsidR="003F5C65" w:rsidRPr="00B824C7" w:rsidRDefault="003F5C65" w:rsidP="003F5C65">
            <w:pPr>
              <w:spacing w:before="40" w:after="40"/>
              <w:rPr>
                <w:szCs w:val="22"/>
              </w:rPr>
            </w:pPr>
            <w:r w:rsidRPr="00542518">
              <w:rPr>
                <w:szCs w:val="22"/>
              </w:rPr>
              <w:t>PREN*1*</w:t>
            </w:r>
            <w:r>
              <w:rPr>
                <w:szCs w:val="22"/>
              </w:rPr>
              <w:t>1</w:t>
            </w:r>
          </w:p>
        </w:tc>
        <w:tc>
          <w:tcPr>
            <w:tcW w:w="4548" w:type="dxa"/>
            <w:shd w:val="clear" w:color="auto" w:fill="auto"/>
          </w:tcPr>
          <w:p w14:paraId="7291392C" w14:textId="77777777" w:rsidR="003F5C65" w:rsidRDefault="003F5C65" w:rsidP="003F5C65">
            <w:pPr>
              <w:spacing w:before="40" w:after="40"/>
              <w:rPr>
                <w:szCs w:val="22"/>
              </w:rPr>
            </w:pPr>
            <w:r w:rsidRPr="00B824C7">
              <w:rPr>
                <w:szCs w:val="22"/>
              </w:rPr>
              <w:t xml:space="preserve">Updated for National Release </w:t>
            </w:r>
          </w:p>
          <w:p w14:paraId="484B453E" w14:textId="77777777" w:rsidR="003F5C65" w:rsidRPr="00B824C7" w:rsidRDefault="003F5C65" w:rsidP="003F5C65">
            <w:pPr>
              <w:spacing w:before="40" w:after="40"/>
              <w:rPr>
                <w:szCs w:val="22"/>
              </w:rPr>
            </w:pPr>
            <w:proofErr w:type="spellStart"/>
            <w:r w:rsidRPr="00B824C7">
              <w:rPr>
                <w:szCs w:val="22"/>
              </w:rPr>
              <w:t>SwRI</w:t>
            </w:r>
            <w:proofErr w:type="spellEnd"/>
          </w:p>
        </w:tc>
      </w:tr>
      <w:tr w:rsidR="003F5C65" w:rsidRPr="00B824C7" w14:paraId="36F8F0F2" w14:textId="77777777" w:rsidTr="009C21A4">
        <w:trPr>
          <w:cantSplit/>
        </w:trPr>
        <w:tc>
          <w:tcPr>
            <w:tcW w:w="1440" w:type="dxa"/>
            <w:shd w:val="clear" w:color="auto" w:fill="auto"/>
          </w:tcPr>
          <w:p w14:paraId="0E9B9F06" w14:textId="77777777" w:rsidR="003F5C65" w:rsidRPr="00B824C7" w:rsidRDefault="003F5C65" w:rsidP="003F5C65">
            <w:pPr>
              <w:spacing w:before="40" w:after="40"/>
              <w:rPr>
                <w:szCs w:val="22"/>
              </w:rPr>
            </w:pPr>
            <w:r w:rsidRPr="00B824C7">
              <w:rPr>
                <w:szCs w:val="22"/>
              </w:rPr>
              <w:t>March 2012</w:t>
            </w:r>
          </w:p>
        </w:tc>
        <w:tc>
          <w:tcPr>
            <w:tcW w:w="1884" w:type="dxa"/>
          </w:tcPr>
          <w:p w14:paraId="033071F0" w14:textId="77777777" w:rsidR="003F5C65" w:rsidRPr="00B824C7" w:rsidRDefault="003F5C65" w:rsidP="003F5C65">
            <w:pPr>
              <w:spacing w:before="40" w:after="40"/>
              <w:rPr>
                <w:szCs w:val="22"/>
              </w:rPr>
            </w:pPr>
            <w:r>
              <w:rPr>
                <w:szCs w:val="22"/>
              </w:rPr>
              <w:t>All</w:t>
            </w:r>
          </w:p>
        </w:tc>
        <w:tc>
          <w:tcPr>
            <w:tcW w:w="2046" w:type="dxa"/>
          </w:tcPr>
          <w:p w14:paraId="748FC5F9" w14:textId="6F38F324" w:rsidR="003F5C65" w:rsidRPr="00B824C7" w:rsidRDefault="003F5C65" w:rsidP="003F5C65">
            <w:pPr>
              <w:spacing w:before="40" w:after="40"/>
              <w:rPr>
                <w:szCs w:val="22"/>
              </w:rPr>
            </w:pPr>
            <w:r w:rsidRPr="00542518">
              <w:rPr>
                <w:szCs w:val="22"/>
              </w:rPr>
              <w:t>PREN*1*</w:t>
            </w:r>
            <w:r>
              <w:rPr>
                <w:szCs w:val="22"/>
              </w:rPr>
              <w:t>1</w:t>
            </w:r>
          </w:p>
        </w:tc>
        <w:tc>
          <w:tcPr>
            <w:tcW w:w="4548" w:type="dxa"/>
            <w:shd w:val="clear" w:color="auto" w:fill="auto"/>
          </w:tcPr>
          <w:p w14:paraId="4AAACDBB" w14:textId="77777777" w:rsidR="003F5C65" w:rsidRDefault="003F5C65" w:rsidP="003F5C65">
            <w:pPr>
              <w:spacing w:before="40" w:after="40"/>
              <w:rPr>
                <w:szCs w:val="22"/>
              </w:rPr>
            </w:pPr>
            <w:r w:rsidRPr="00B824C7">
              <w:rPr>
                <w:szCs w:val="22"/>
              </w:rPr>
              <w:t xml:space="preserve">Baseline document </w:t>
            </w:r>
          </w:p>
          <w:p w14:paraId="15A35B79" w14:textId="77777777" w:rsidR="003F5C65" w:rsidRPr="00B824C7" w:rsidRDefault="003F5C65" w:rsidP="003F5C65">
            <w:pPr>
              <w:spacing w:before="40" w:after="40"/>
              <w:rPr>
                <w:szCs w:val="22"/>
              </w:rPr>
            </w:pPr>
            <w:proofErr w:type="spellStart"/>
            <w:r w:rsidRPr="00B824C7">
              <w:rPr>
                <w:szCs w:val="22"/>
              </w:rPr>
              <w:t>SwRI</w:t>
            </w:r>
            <w:proofErr w:type="spellEnd"/>
          </w:p>
        </w:tc>
      </w:tr>
    </w:tbl>
    <w:p w14:paraId="41940A6C" w14:textId="77777777" w:rsidR="00E264FA" w:rsidRDefault="00E264FA" w:rsidP="00E264FA">
      <w:pPr>
        <w:spacing w:before="1" w:line="240" w:lineRule="exact"/>
      </w:pPr>
    </w:p>
    <w:p w14:paraId="41940A9A" w14:textId="723D0669" w:rsidR="00D7199B" w:rsidRDefault="00D7199B" w:rsidP="00F551FC">
      <w:pPr>
        <w:spacing w:before="1" w:line="240" w:lineRule="exact"/>
      </w:pPr>
    </w:p>
    <w:p w14:paraId="7725FB5D" w14:textId="4DC010AF" w:rsidR="00D7199B" w:rsidRDefault="00D7199B" w:rsidP="002A44FC">
      <w:pPr>
        <w:sectPr w:rsidR="00D7199B" w:rsidSect="00E264FA">
          <w:footerReference w:type="even" r:id="rId17"/>
          <w:footerReference w:type="default" r:id="rId18"/>
          <w:pgSz w:w="12240" w:h="15840" w:code="1"/>
          <w:pgMar w:top="1440" w:right="1440" w:bottom="1440" w:left="1440" w:header="720" w:footer="720" w:gutter="0"/>
          <w:pgNumType w:fmt="lowerRoman" w:start="1"/>
          <w:cols w:space="720"/>
          <w:docGrid w:linePitch="360"/>
        </w:sectPr>
      </w:pPr>
    </w:p>
    <w:p w14:paraId="0A9650BA" w14:textId="43A39F60" w:rsidR="00D7199B" w:rsidRDefault="00D7199B" w:rsidP="00F551FC">
      <w:pPr>
        <w:spacing w:before="1" w:line="240" w:lineRule="exact"/>
      </w:pPr>
    </w:p>
    <w:p w14:paraId="41940A9B" w14:textId="6AA6584C" w:rsidR="00FB3AB2" w:rsidRPr="00316DAA" w:rsidRDefault="0049321A" w:rsidP="00316DAA">
      <w:pPr>
        <w:pStyle w:val="TOCHeading"/>
        <w:rPr>
          <w:sz w:val="32"/>
          <w:szCs w:val="32"/>
        </w:rPr>
      </w:pPr>
      <w:r w:rsidRPr="00316DAA">
        <w:rPr>
          <w:sz w:val="32"/>
          <w:szCs w:val="32"/>
        </w:rPr>
        <w:t>Table of C</w:t>
      </w:r>
      <w:r w:rsidR="00FB3AB2" w:rsidRPr="00316DAA">
        <w:rPr>
          <w:sz w:val="32"/>
          <w:szCs w:val="32"/>
        </w:rPr>
        <w:t>ontents</w:t>
      </w:r>
    </w:p>
    <w:p w14:paraId="6D5A70D7" w14:textId="77777777" w:rsidR="0043049B" w:rsidRDefault="00FB3AB2">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478139627" w:history="1">
        <w:r w:rsidR="0043049B" w:rsidRPr="0007044E">
          <w:rPr>
            <w:rStyle w:val="Hyperlink"/>
          </w:rPr>
          <w:t>Pharmacy Product System – National (PPS-N) Overview</w:t>
        </w:r>
        <w:r w:rsidR="0043049B">
          <w:rPr>
            <w:webHidden/>
          </w:rPr>
          <w:tab/>
        </w:r>
        <w:r w:rsidR="0043049B">
          <w:rPr>
            <w:webHidden/>
          </w:rPr>
          <w:fldChar w:fldCharType="begin"/>
        </w:r>
        <w:r w:rsidR="0043049B">
          <w:rPr>
            <w:webHidden/>
          </w:rPr>
          <w:instrText xml:space="preserve"> PAGEREF _Toc478139627 \h </w:instrText>
        </w:r>
        <w:r w:rsidR="0043049B">
          <w:rPr>
            <w:webHidden/>
          </w:rPr>
        </w:r>
        <w:r w:rsidR="0043049B">
          <w:rPr>
            <w:webHidden/>
          </w:rPr>
          <w:fldChar w:fldCharType="separate"/>
        </w:r>
        <w:r w:rsidR="0043049B">
          <w:rPr>
            <w:webHidden/>
          </w:rPr>
          <w:t>1</w:t>
        </w:r>
        <w:r w:rsidR="0043049B">
          <w:rPr>
            <w:webHidden/>
          </w:rPr>
          <w:fldChar w:fldCharType="end"/>
        </w:r>
      </w:hyperlink>
    </w:p>
    <w:p w14:paraId="41A7C744" w14:textId="77777777" w:rsidR="0043049B" w:rsidRDefault="00A008B4">
      <w:pPr>
        <w:pStyle w:val="TOC2"/>
        <w:tabs>
          <w:tab w:val="right" w:leader="dot" w:pos="9350"/>
        </w:tabs>
        <w:rPr>
          <w:rFonts w:asciiTheme="minorHAnsi" w:eastAsiaTheme="minorEastAsia" w:hAnsiTheme="minorHAnsi" w:cstheme="minorBidi"/>
          <w:b w:val="0"/>
          <w:noProof/>
          <w:sz w:val="22"/>
          <w:szCs w:val="22"/>
        </w:rPr>
      </w:pPr>
      <w:hyperlink w:anchor="_Toc478139628" w:history="1">
        <w:r w:rsidR="0043049B" w:rsidRPr="0007044E">
          <w:rPr>
            <w:rStyle w:val="Hyperlink"/>
            <w:rFonts w:ascii="Times New Roman" w:hAnsi="Times New Roman"/>
            <w:noProof/>
          </w:rPr>
          <w:t>Purpose</w:t>
        </w:r>
        <w:r w:rsidR="0043049B">
          <w:rPr>
            <w:noProof/>
            <w:webHidden/>
          </w:rPr>
          <w:tab/>
        </w:r>
        <w:r w:rsidR="0043049B">
          <w:rPr>
            <w:noProof/>
            <w:webHidden/>
          </w:rPr>
          <w:fldChar w:fldCharType="begin"/>
        </w:r>
        <w:r w:rsidR="0043049B">
          <w:rPr>
            <w:noProof/>
            <w:webHidden/>
          </w:rPr>
          <w:instrText xml:space="preserve"> PAGEREF _Toc478139628 \h </w:instrText>
        </w:r>
        <w:r w:rsidR="0043049B">
          <w:rPr>
            <w:noProof/>
            <w:webHidden/>
          </w:rPr>
        </w:r>
        <w:r w:rsidR="0043049B">
          <w:rPr>
            <w:noProof/>
            <w:webHidden/>
          </w:rPr>
          <w:fldChar w:fldCharType="separate"/>
        </w:r>
        <w:r w:rsidR="0043049B">
          <w:rPr>
            <w:noProof/>
            <w:webHidden/>
          </w:rPr>
          <w:t>1</w:t>
        </w:r>
        <w:r w:rsidR="0043049B">
          <w:rPr>
            <w:noProof/>
            <w:webHidden/>
          </w:rPr>
          <w:fldChar w:fldCharType="end"/>
        </w:r>
      </w:hyperlink>
    </w:p>
    <w:p w14:paraId="5C94498D" w14:textId="77777777" w:rsidR="0043049B" w:rsidRDefault="00A008B4">
      <w:pPr>
        <w:pStyle w:val="TOC2"/>
        <w:tabs>
          <w:tab w:val="right" w:leader="dot" w:pos="9350"/>
        </w:tabs>
        <w:rPr>
          <w:rFonts w:asciiTheme="minorHAnsi" w:eastAsiaTheme="minorEastAsia" w:hAnsiTheme="minorHAnsi" w:cstheme="minorBidi"/>
          <w:b w:val="0"/>
          <w:noProof/>
          <w:sz w:val="22"/>
          <w:szCs w:val="22"/>
        </w:rPr>
      </w:pPr>
      <w:hyperlink w:anchor="_Toc478139629" w:history="1">
        <w:r w:rsidR="0043049B" w:rsidRPr="0007044E">
          <w:rPr>
            <w:rStyle w:val="Hyperlink"/>
            <w:rFonts w:ascii="Times New Roman" w:hAnsi="Times New Roman"/>
            <w:noProof/>
          </w:rPr>
          <w:t>Overview</w:t>
        </w:r>
        <w:r w:rsidR="0043049B">
          <w:rPr>
            <w:noProof/>
            <w:webHidden/>
          </w:rPr>
          <w:tab/>
        </w:r>
        <w:r w:rsidR="0043049B">
          <w:rPr>
            <w:noProof/>
            <w:webHidden/>
          </w:rPr>
          <w:fldChar w:fldCharType="begin"/>
        </w:r>
        <w:r w:rsidR="0043049B">
          <w:rPr>
            <w:noProof/>
            <w:webHidden/>
          </w:rPr>
          <w:instrText xml:space="preserve"> PAGEREF _Toc478139629 \h </w:instrText>
        </w:r>
        <w:r w:rsidR="0043049B">
          <w:rPr>
            <w:noProof/>
            <w:webHidden/>
          </w:rPr>
        </w:r>
        <w:r w:rsidR="0043049B">
          <w:rPr>
            <w:noProof/>
            <w:webHidden/>
          </w:rPr>
          <w:fldChar w:fldCharType="separate"/>
        </w:r>
        <w:r w:rsidR="0043049B">
          <w:rPr>
            <w:noProof/>
            <w:webHidden/>
          </w:rPr>
          <w:t>1</w:t>
        </w:r>
        <w:r w:rsidR="0043049B">
          <w:rPr>
            <w:noProof/>
            <w:webHidden/>
          </w:rPr>
          <w:fldChar w:fldCharType="end"/>
        </w:r>
      </w:hyperlink>
    </w:p>
    <w:p w14:paraId="3FD69BDC" w14:textId="77777777" w:rsidR="0043049B" w:rsidRDefault="00A008B4">
      <w:pPr>
        <w:pStyle w:val="TOC2"/>
        <w:tabs>
          <w:tab w:val="right" w:leader="dot" w:pos="9350"/>
        </w:tabs>
        <w:rPr>
          <w:rFonts w:asciiTheme="minorHAnsi" w:eastAsiaTheme="minorEastAsia" w:hAnsiTheme="minorHAnsi" w:cstheme="minorBidi"/>
          <w:b w:val="0"/>
          <w:noProof/>
          <w:sz w:val="22"/>
          <w:szCs w:val="22"/>
        </w:rPr>
      </w:pPr>
      <w:hyperlink w:anchor="_Toc478139630" w:history="1">
        <w:r w:rsidR="0043049B" w:rsidRPr="0007044E">
          <w:rPr>
            <w:rStyle w:val="Hyperlink"/>
            <w:rFonts w:ascii="Times New Roman" w:hAnsi="Times New Roman"/>
            <w:noProof/>
          </w:rPr>
          <w:t>Background</w:t>
        </w:r>
        <w:r w:rsidR="0043049B">
          <w:rPr>
            <w:noProof/>
            <w:webHidden/>
          </w:rPr>
          <w:tab/>
        </w:r>
        <w:r w:rsidR="0043049B">
          <w:rPr>
            <w:noProof/>
            <w:webHidden/>
          </w:rPr>
          <w:fldChar w:fldCharType="begin"/>
        </w:r>
        <w:r w:rsidR="0043049B">
          <w:rPr>
            <w:noProof/>
            <w:webHidden/>
          </w:rPr>
          <w:instrText xml:space="preserve"> PAGEREF _Toc478139630 \h </w:instrText>
        </w:r>
        <w:r w:rsidR="0043049B">
          <w:rPr>
            <w:noProof/>
            <w:webHidden/>
          </w:rPr>
        </w:r>
        <w:r w:rsidR="0043049B">
          <w:rPr>
            <w:noProof/>
            <w:webHidden/>
          </w:rPr>
          <w:fldChar w:fldCharType="separate"/>
        </w:r>
        <w:r w:rsidR="0043049B">
          <w:rPr>
            <w:noProof/>
            <w:webHidden/>
          </w:rPr>
          <w:t>1</w:t>
        </w:r>
        <w:r w:rsidR="0043049B">
          <w:rPr>
            <w:noProof/>
            <w:webHidden/>
          </w:rPr>
          <w:fldChar w:fldCharType="end"/>
        </w:r>
      </w:hyperlink>
    </w:p>
    <w:p w14:paraId="27262782" w14:textId="77777777" w:rsidR="0043049B" w:rsidRDefault="00A008B4">
      <w:pPr>
        <w:pStyle w:val="TOC2"/>
        <w:tabs>
          <w:tab w:val="right" w:leader="dot" w:pos="9350"/>
        </w:tabs>
        <w:rPr>
          <w:rFonts w:asciiTheme="minorHAnsi" w:eastAsiaTheme="minorEastAsia" w:hAnsiTheme="minorHAnsi" w:cstheme="minorBidi"/>
          <w:b w:val="0"/>
          <w:noProof/>
          <w:sz w:val="22"/>
          <w:szCs w:val="22"/>
        </w:rPr>
      </w:pPr>
      <w:hyperlink w:anchor="_Toc478139631" w:history="1">
        <w:r w:rsidR="0043049B" w:rsidRPr="0007044E">
          <w:rPr>
            <w:rStyle w:val="Hyperlink"/>
            <w:rFonts w:ascii="Times New Roman" w:hAnsi="Times New Roman"/>
            <w:noProof/>
          </w:rPr>
          <w:t>PPS-N Advantage</w:t>
        </w:r>
        <w:r w:rsidR="0043049B">
          <w:rPr>
            <w:noProof/>
            <w:webHidden/>
          </w:rPr>
          <w:tab/>
        </w:r>
        <w:r w:rsidR="0043049B">
          <w:rPr>
            <w:noProof/>
            <w:webHidden/>
          </w:rPr>
          <w:fldChar w:fldCharType="begin"/>
        </w:r>
        <w:r w:rsidR="0043049B">
          <w:rPr>
            <w:noProof/>
            <w:webHidden/>
          </w:rPr>
          <w:instrText xml:space="preserve"> PAGEREF _Toc478139631 \h </w:instrText>
        </w:r>
        <w:r w:rsidR="0043049B">
          <w:rPr>
            <w:noProof/>
            <w:webHidden/>
          </w:rPr>
        </w:r>
        <w:r w:rsidR="0043049B">
          <w:rPr>
            <w:noProof/>
            <w:webHidden/>
          </w:rPr>
          <w:fldChar w:fldCharType="separate"/>
        </w:r>
        <w:r w:rsidR="0043049B">
          <w:rPr>
            <w:noProof/>
            <w:webHidden/>
          </w:rPr>
          <w:t>2</w:t>
        </w:r>
        <w:r w:rsidR="0043049B">
          <w:rPr>
            <w:noProof/>
            <w:webHidden/>
          </w:rPr>
          <w:fldChar w:fldCharType="end"/>
        </w:r>
      </w:hyperlink>
    </w:p>
    <w:p w14:paraId="7DC65EDE" w14:textId="77777777" w:rsidR="0043049B" w:rsidRDefault="00A008B4">
      <w:pPr>
        <w:pStyle w:val="TOC2"/>
        <w:tabs>
          <w:tab w:val="right" w:leader="dot" w:pos="9350"/>
        </w:tabs>
        <w:rPr>
          <w:rFonts w:asciiTheme="minorHAnsi" w:eastAsiaTheme="minorEastAsia" w:hAnsiTheme="minorHAnsi" w:cstheme="minorBidi"/>
          <w:b w:val="0"/>
          <w:noProof/>
          <w:sz w:val="22"/>
          <w:szCs w:val="22"/>
        </w:rPr>
      </w:pPr>
      <w:hyperlink w:anchor="_Toc478139632" w:history="1">
        <w:r w:rsidR="0043049B" w:rsidRPr="0007044E">
          <w:rPr>
            <w:rStyle w:val="Hyperlink"/>
            <w:rFonts w:ascii="Times New Roman" w:hAnsi="Times New Roman"/>
            <w:noProof/>
          </w:rPr>
          <w:t>Security Roles</w:t>
        </w:r>
        <w:r w:rsidR="0043049B">
          <w:rPr>
            <w:noProof/>
            <w:webHidden/>
          </w:rPr>
          <w:tab/>
        </w:r>
        <w:r w:rsidR="0043049B">
          <w:rPr>
            <w:noProof/>
            <w:webHidden/>
          </w:rPr>
          <w:fldChar w:fldCharType="begin"/>
        </w:r>
        <w:r w:rsidR="0043049B">
          <w:rPr>
            <w:noProof/>
            <w:webHidden/>
          </w:rPr>
          <w:instrText xml:space="preserve"> PAGEREF _Toc478139632 \h </w:instrText>
        </w:r>
        <w:r w:rsidR="0043049B">
          <w:rPr>
            <w:noProof/>
            <w:webHidden/>
          </w:rPr>
        </w:r>
        <w:r w:rsidR="0043049B">
          <w:rPr>
            <w:noProof/>
            <w:webHidden/>
          </w:rPr>
          <w:fldChar w:fldCharType="separate"/>
        </w:r>
        <w:r w:rsidR="0043049B">
          <w:rPr>
            <w:noProof/>
            <w:webHidden/>
          </w:rPr>
          <w:t>2</w:t>
        </w:r>
        <w:r w:rsidR="0043049B">
          <w:rPr>
            <w:noProof/>
            <w:webHidden/>
          </w:rPr>
          <w:fldChar w:fldCharType="end"/>
        </w:r>
      </w:hyperlink>
    </w:p>
    <w:p w14:paraId="3E327724" w14:textId="77777777" w:rsidR="0043049B" w:rsidRDefault="00A008B4">
      <w:pPr>
        <w:pStyle w:val="TOC3"/>
        <w:rPr>
          <w:rFonts w:asciiTheme="minorHAnsi" w:eastAsiaTheme="minorEastAsia" w:hAnsiTheme="minorHAnsi" w:cstheme="minorBidi"/>
          <w:sz w:val="22"/>
          <w:szCs w:val="22"/>
        </w:rPr>
      </w:pPr>
      <w:hyperlink w:anchor="_Toc478139633" w:history="1">
        <w:r w:rsidR="0043049B" w:rsidRPr="0007044E">
          <w:rPr>
            <w:rStyle w:val="Hyperlink"/>
          </w:rPr>
          <w:t>Identity Management</w:t>
        </w:r>
        <w:r w:rsidR="0043049B">
          <w:rPr>
            <w:webHidden/>
          </w:rPr>
          <w:tab/>
        </w:r>
        <w:r w:rsidR="0043049B">
          <w:rPr>
            <w:webHidden/>
          </w:rPr>
          <w:fldChar w:fldCharType="begin"/>
        </w:r>
        <w:r w:rsidR="0043049B">
          <w:rPr>
            <w:webHidden/>
          </w:rPr>
          <w:instrText xml:space="preserve"> PAGEREF _Toc478139633 \h </w:instrText>
        </w:r>
        <w:r w:rsidR="0043049B">
          <w:rPr>
            <w:webHidden/>
          </w:rPr>
        </w:r>
        <w:r w:rsidR="0043049B">
          <w:rPr>
            <w:webHidden/>
          </w:rPr>
          <w:fldChar w:fldCharType="separate"/>
        </w:r>
        <w:r w:rsidR="0043049B">
          <w:rPr>
            <w:webHidden/>
          </w:rPr>
          <w:t>3</w:t>
        </w:r>
        <w:r w:rsidR="0043049B">
          <w:rPr>
            <w:webHidden/>
          </w:rPr>
          <w:fldChar w:fldCharType="end"/>
        </w:r>
      </w:hyperlink>
    </w:p>
    <w:p w14:paraId="311169BC" w14:textId="77777777" w:rsidR="0043049B" w:rsidRDefault="00A008B4">
      <w:pPr>
        <w:pStyle w:val="TOC2"/>
        <w:tabs>
          <w:tab w:val="right" w:leader="dot" w:pos="9350"/>
        </w:tabs>
        <w:rPr>
          <w:rFonts w:asciiTheme="minorHAnsi" w:eastAsiaTheme="minorEastAsia" w:hAnsiTheme="minorHAnsi" w:cstheme="minorBidi"/>
          <w:b w:val="0"/>
          <w:noProof/>
          <w:sz w:val="22"/>
          <w:szCs w:val="22"/>
        </w:rPr>
      </w:pPr>
      <w:hyperlink w:anchor="_Toc478139634" w:history="1">
        <w:r w:rsidR="0043049B" w:rsidRPr="0007044E">
          <w:rPr>
            <w:rStyle w:val="Hyperlink"/>
            <w:rFonts w:ascii="Times New Roman" w:hAnsi="Times New Roman"/>
            <w:noProof/>
          </w:rPr>
          <w:t>Application Interaction Flow</w:t>
        </w:r>
        <w:r w:rsidR="0043049B">
          <w:rPr>
            <w:noProof/>
            <w:webHidden/>
          </w:rPr>
          <w:tab/>
        </w:r>
        <w:r w:rsidR="0043049B">
          <w:rPr>
            <w:noProof/>
            <w:webHidden/>
          </w:rPr>
          <w:fldChar w:fldCharType="begin"/>
        </w:r>
        <w:r w:rsidR="0043049B">
          <w:rPr>
            <w:noProof/>
            <w:webHidden/>
          </w:rPr>
          <w:instrText xml:space="preserve"> PAGEREF _Toc478139634 \h </w:instrText>
        </w:r>
        <w:r w:rsidR="0043049B">
          <w:rPr>
            <w:noProof/>
            <w:webHidden/>
          </w:rPr>
        </w:r>
        <w:r w:rsidR="0043049B">
          <w:rPr>
            <w:noProof/>
            <w:webHidden/>
          </w:rPr>
          <w:fldChar w:fldCharType="separate"/>
        </w:r>
        <w:r w:rsidR="0043049B">
          <w:rPr>
            <w:noProof/>
            <w:webHidden/>
          </w:rPr>
          <w:t>3</w:t>
        </w:r>
        <w:r w:rsidR="0043049B">
          <w:rPr>
            <w:noProof/>
            <w:webHidden/>
          </w:rPr>
          <w:fldChar w:fldCharType="end"/>
        </w:r>
      </w:hyperlink>
    </w:p>
    <w:p w14:paraId="041219FB" w14:textId="77777777" w:rsidR="0043049B" w:rsidRDefault="00A008B4">
      <w:pPr>
        <w:pStyle w:val="TOC2"/>
        <w:tabs>
          <w:tab w:val="right" w:leader="dot" w:pos="9350"/>
        </w:tabs>
        <w:rPr>
          <w:rFonts w:asciiTheme="minorHAnsi" w:eastAsiaTheme="minorEastAsia" w:hAnsiTheme="minorHAnsi" w:cstheme="minorBidi"/>
          <w:b w:val="0"/>
          <w:noProof/>
          <w:sz w:val="22"/>
          <w:szCs w:val="22"/>
        </w:rPr>
      </w:pPr>
      <w:hyperlink w:anchor="_Toc478139635" w:history="1">
        <w:r w:rsidR="0043049B" w:rsidRPr="0007044E">
          <w:rPr>
            <w:rStyle w:val="Hyperlink"/>
            <w:rFonts w:ascii="Times New Roman" w:hAnsi="Times New Roman"/>
            <w:noProof/>
          </w:rPr>
          <w:t>PPS-N Button List</w:t>
        </w:r>
        <w:r w:rsidR="0043049B">
          <w:rPr>
            <w:noProof/>
            <w:webHidden/>
          </w:rPr>
          <w:tab/>
        </w:r>
        <w:r w:rsidR="0043049B">
          <w:rPr>
            <w:noProof/>
            <w:webHidden/>
          </w:rPr>
          <w:fldChar w:fldCharType="begin"/>
        </w:r>
        <w:r w:rsidR="0043049B">
          <w:rPr>
            <w:noProof/>
            <w:webHidden/>
          </w:rPr>
          <w:instrText xml:space="preserve"> PAGEREF _Toc478139635 \h </w:instrText>
        </w:r>
        <w:r w:rsidR="0043049B">
          <w:rPr>
            <w:noProof/>
            <w:webHidden/>
          </w:rPr>
        </w:r>
        <w:r w:rsidR="0043049B">
          <w:rPr>
            <w:noProof/>
            <w:webHidden/>
          </w:rPr>
          <w:fldChar w:fldCharType="separate"/>
        </w:r>
        <w:r w:rsidR="0043049B">
          <w:rPr>
            <w:noProof/>
            <w:webHidden/>
          </w:rPr>
          <w:t>6</w:t>
        </w:r>
        <w:r w:rsidR="0043049B">
          <w:rPr>
            <w:noProof/>
            <w:webHidden/>
          </w:rPr>
          <w:fldChar w:fldCharType="end"/>
        </w:r>
      </w:hyperlink>
    </w:p>
    <w:p w14:paraId="457B6D01" w14:textId="77777777" w:rsidR="0043049B" w:rsidRDefault="00A008B4">
      <w:pPr>
        <w:pStyle w:val="TOC1"/>
        <w:rPr>
          <w:rFonts w:asciiTheme="minorHAnsi" w:eastAsiaTheme="minorEastAsia" w:hAnsiTheme="minorHAnsi" w:cstheme="minorBidi"/>
          <w:b w:val="0"/>
          <w:sz w:val="22"/>
          <w:szCs w:val="22"/>
        </w:rPr>
      </w:pPr>
      <w:hyperlink w:anchor="_Toc478139636" w:history="1">
        <w:r w:rsidR="0043049B" w:rsidRPr="0007044E">
          <w:rPr>
            <w:rStyle w:val="Hyperlink"/>
          </w:rPr>
          <w:t>PPS-N Application Pages</w:t>
        </w:r>
        <w:r w:rsidR="0043049B">
          <w:rPr>
            <w:webHidden/>
          </w:rPr>
          <w:tab/>
        </w:r>
        <w:r w:rsidR="0043049B">
          <w:rPr>
            <w:webHidden/>
          </w:rPr>
          <w:fldChar w:fldCharType="begin"/>
        </w:r>
        <w:r w:rsidR="0043049B">
          <w:rPr>
            <w:webHidden/>
          </w:rPr>
          <w:instrText xml:space="preserve"> PAGEREF _Toc478139636 \h </w:instrText>
        </w:r>
        <w:r w:rsidR="0043049B">
          <w:rPr>
            <w:webHidden/>
          </w:rPr>
        </w:r>
        <w:r w:rsidR="0043049B">
          <w:rPr>
            <w:webHidden/>
          </w:rPr>
          <w:fldChar w:fldCharType="separate"/>
        </w:r>
        <w:r w:rsidR="0043049B">
          <w:rPr>
            <w:webHidden/>
          </w:rPr>
          <w:t>9</w:t>
        </w:r>
        <w:r w:rsidR="0043049B">
          <w:rPr>
            <w:webHidden/>
          </w:rPr>
          <w:fldChar w:fldCharType="end"/>
        </w:r>
      </w:hyperlink>
    </w:p>
    <w:p w14:paraId="2B118965" w14:textId="77777777" w:rsidR="0043049B" w:rsidRDefault="00A008B4">
      <w:pPr>
        <w:pStyle w:val="TOC2"/>
        <w:tabs>
          <w:tab w:val="right" w:leader="dot" w:pos="9350"/>
        </w:tabs>
        <w:rPr>
          <w:rFonts w:asciiTheme="minorHAnsi" w:eastAsiaTheme="minorEastAsia" w:hAnsiTheme="minorHAnsi" w:cstheme="minorBidi"/>
          <w:b w:val="0"/>
          <w:noProof/>
          <w:sz w:val="22"/>
          <w:szCs w:val="22"/>
        </w:rPr>
      </w:pPr>
      <w:hyperlink w:anchor="_Toc478139637" w:history="1">
        <w:r w:rsidR="0043049B" w:rsidRPr="0007044E">
          <w:rPr>
            <w:rStyle w:val="Hyperlink"/>
            <w:rFonts w:ascii="Times New Roman" w:hAnsi="Times New Roman"/>
            <w:noProof/>
          </w:rPr>
          <w:t>Login Page</w:t>
        </w:r>
        <w:r w:rsidR="0043049B">
          <w:rPr>
            <w:noProof/>
            <w:webHidden/>
          </w:rPr>
          <w:tab/>
        </w:r>
        <w:r w:rsidR="0043049B">
          <w:rPr>
            <w:noProof/>
            <w:webHidden/>
          </w:rPr>
          <w:fldChar w:fldCharType="begin"/>
        </w:r>
        <w:r w:rsidR="0043049B">
          <w:rPr>
            <w:noProof/>
            <w:webHidden/>
          </w:rPr>
          <w:instrText xml:space="preserve"> PAGEREF _Toc478139637 \h </w:instrText>
        </w:r>
        <w:r w:rsidR="0043049B">
          <w:rPr>
            <w:noProof/>
            <w:webHidden/>
          </w:rPr>
        </w:r>
        <w:r w:rsidR="0043049B">
          <w:rPr>
            <w:noProof/>
            <w:webHidden/>
          </w:rPr>
          <w:fldChar w:fldCharType="separate"/>
        </w:r>
        <w:r w:rsidR="0043049B">
          <w:rPr>
            <w:noProof/>
            <w:webHidden/>
          </w:rPr>
          <w:t>9</w:t>
        </w:r>
        <w:r w:rsidR="0043049B">
          <w:rPr>
            <w:noProof/>
            <w:webHidden/>
          </w:rPr>
          <w:fldChar w:fldCharType="end"/>
        </w:r>
      </w:hyperlink>
    </w:p>
    <w:p w14:paraId="5AD0ACD9" w14:textId="77777777" w:rsidR="0043049B" w:rsidRDefault="00A008B4">
      <w:pPr>
        <w:pStyle w:val="TOC3"/>
        <w:rPr>
          <w:rFonts w:asciiTheme="minorHAnsi" w:eastAsiaTheme="minorEastAsia" w:hAnsiTheme="minorHAnsi" w:cstheme="minorBidi"/>
          <w:sz w:val="22"/>
          <w:szCs w:val="22"/>
        </w:rPr>
      </w:pPr>
      <w:hyperlink w:anchor="_Toc478139638" w:history="1">
        <w:r w:rsidR="0043049B" w:rsidRPr="0007044E">
          <w:rPr>
            <w:rStyle w:val="Hyperlink"/>
          </w:rPr>
          <w:t>Instructions</w:t>
        </w:r>
        <w:r w:rsidR="0043049B">
          <w:rPr>
            <w:webHidden/>
          </w:rPr>
          <w:tab/>
        </w:r>
        <w:r w:rsidR="0043049B">
          <w:rPr>
            <w:webHidden/>
          </w:rPr>
          <w:fldChar w:fldCharType="begin"/>
        </w:r>
        <w:r w:rsidR="0043049B">
          <w:rPr>
            <w:webHidden/>
          </w:rPr>
          <w:instrText xml:space="preserve"> PAGEREF _Toc478139638 \h </w:instrText>
        </w:r>
        <w:r w:rsidR="0043049B">
          <w:rPr>
            <w:webHidden/>
          </w:rPr>
        </w:r>
        <w:r w:rsidR="0043049B">
          <w:rPr>
            <w:webHidden/>
          </w:rPr>
          <w:fldChar w:fldCharType="separate"/>
        </w:r>
        <w:r w:rsidR="0043049B">
          <w:rPr>
            <w:webHidden/>
          </w:rPr>
          <w:t>9</w:t>
        </w:r>
        <w:r w:rsidR="0043049B">
          <w:rPr>
            <w:webHidden/>
          </w:rPr>
          <w:fldChar w:fldCharType="end"/>
        </w:r>
      </w:hyperlink>
    </w:p>
    <w:p w14:paraId="1283F3C6" w14:textId="77777777" w:rsidR="0043049B" w:rsidRDefault="00A008B4">
      <w:pPr>
        <w:pStyle w:val="TOC3"/>
        <w:rPr>
          <w:rFonts w:asciiTheme="minorHAnsi" w:eastAsiaTheme="minorEastAsia" w:hAnsiTheme="minorHAnsi" w:cstheme="minorBidi"/>
          <w:sz w:val="22"/>
          <w:szCs w:val="22"/>
        </w:rPr>
      </w:pPr>
      <w:hyperlink w:anchor="_Toc478139639" w:history="1">
        <w:r w:rsidR="0043049B" w:rsidRPr="0007044E">
          <w:rPr>
            <w:rStyle w:val="Hyperlink"/>
          </w:rPr>
          <w:t>Authentication Explanation</w:t>
        </w:r>
        <w:r w:rsidR="0043049B">
          <w:rPr>
            <w:webHidden/>
          </w:rPr>
          <w:tab/>
        </w:r>
        <w:r w:rsidR="0043049B">
          <w:rPr>
            <w:webHidden/>
          </w:rPr>
          <w:fldChar w:fldCharType="begin"/>
        </w:r>
        <w:r w:rsidR="0043049B">
          <w:rPr>
            <w:webHidden/>
          </w:rPr>
          <w:instrText xml:space="preserve"> PAGEREF _Toc478139639 \h </w:instrText>
        </w:r>
        <w:r w:rsidR="0043049B">
          <w:rPr>
            <w:webHidden/>
          </w:rPr>
        </w:r>
        <w:r w:rsidR="0043049B">
          <w:rPr>
            <w:webHidden/>
          </w:rPr>
          <w:fldChar w:fldCharType="separate"/>
        </w:r>
        <w:r w:rsidR="0043049B">
          <w:rPr>
            <w:webHidden/>
          </w:rPr>
          <w:t>9</w:t>
        </w:r>
        <w:r w:rsidR="0043049B">
          <w:rPr>
            <w:webHidden/>
          </w:rPr>
          <w:fldChar w:fldCharType="end"/>
        </w:r>
      </w:hyperlink>
    </w:p>
    <w:p w14:paraId="6B2BBED4" w14:textId="77777777" w:rsidR="0043049B" w:rsidRDefault="00A008B4">
      <w:pPr>
        <w:pStyle w:val="TOC2"/>
        <w:tabs>
          <w:tab w:val="right" w:leader="dot" w:pos="9350"/>
        </w:tabs>
        <w:rPr>
          <w:rFonts w:asciiTheme="minorHAnsi" w:eastAsiaTheme="minorEastAsia" w:hAnsiTheme="minorHAnsi" w:cstheme="minorBidi"/>
          <w:b w:val="0"/>
          <w:noProof/>
          <w:sz w:val="22"/>
          <w:szCs w:val="22"/>
        </w:rPr>
      </w:pPr>
      <w:hyperlink w:anchor="_Toc478139640" w:history="1">
        <w:r w:rsidR="0043049B" w:rsidRPr="0007044E">
          <w:rPr>
            <w:rStyle w:val="Hyperlink"/>
            <w:rFonts w:ascii="Times New Roman" w:hAnsi="Times New Roman"/>
            <w:noProof/>
          </w:rPr>
          <w:t>Header and Main Navigation Bar</w:t>
        </w:r>
        <w:r w:rsidR="0043049B">
          <w:rPr>
            <w:noProof/>
            <w:webHidden/>
          </w:rPr>
          <w:tab/>
        </w:r>
        <w:r w:rsidR="0043049B">
          <w:rPr>
            <w:noProof/>
            <w:webHidden/>
          </w:rPr>
          <w:fldChar w:fldCharType="begin"/>
        </w:r>
        <w:r w:rsidR="0043049B">
          <w:rPr>
            <w:noProof/>
            <w:webHidden/>
          </w:rPr>
          <w:instrText xml:space="preserve"> PAGEREF _Toc478139640 \h </w:instrText>
        </w:r>
        <w:r w:rsidR="0043049B">
          <w:rPr>
            <w:noProof/>
            <w:webHidden/>
          </w:rPr>
        </w:r>
        <w:r w:rsidR="0043049B">
          <w:rPr>
            <w:noProof/>
            <w:webHidden/>
          </w:rPr>
          <w:fldChar w:fldCharType="separate"/>
        </w:r>
        <w:r w:rsidR="0043049B">
          <w:rPr>
            <w:noProof/>
            <w:webHidden/>
          </w:rPr>
          <w:t>10</w:t>
        </w:r>
        <w:r w:rsidR="0043049B">
          <w:rPr>
            <w:noProof/>
            <w:webHidden/>
          </w:rPr>
          <w:fldChar w:fldCharType="end"/>
        </w:r>
      </w:hyperlink>
    </w:p>
    <w:p w14:paraId="0844CB4C" w14:textId="77777777" w:rsidR="0043049B" w:rsidRDefault="00A008B4">
      <w:pPr>
        <w:pStyle w:val="TOC3"/>
        <w:rPr>
          <w:rFonts w:asciiTheme="minorHAnsi" w:eastAsiaTheme="minorEastAsia" w:hAnsiTheme="minorHAnsi" w:cstheme="minorBidi"/>
          <w:sz w:val="22"/>
          <w:szCs w:val="22"/>
        </w:rPr>
      </w:pPr>
      <w:hyperlink w:anchor="_Toc478139641" w:history="1">
        <w:r w:rsidR="0043049B" w:rsidRPr="0007044E">
          <w:rPr>
            <w:rStyle w:val="Hyperlink"/>
          </w:rPr>
          <w:t>Login / Logout</w:t>
        </w:r>
        <w:r w:rsidR="0043049B">
          <w:rPr>
            <w:webHidden/>
          </w:rPr>
          <w:tab/>
        </w:r>
        <w:r w:rsidR="0043049B">
          <w:rPr>
            <w:webHidden/>
          </w:rPr>
          <w:fldChar w:fldCharType="begin"/>
        </w:r>
        <w:r w:rsidR="0043049B">
          <w:rPr>
            <w:webHidden/>
          </w:rPr>
          <w:instrText xml:space="preserve"> PAGEREF _Toc478139641 \h </w:instrText>
        </w:r>
        <w:r w:rsidR="0043049B">
          <w:rPr>
            <w:webHidden/>
          </w:rPr>
        </w:r>
        <w:r w:rsidR="0043049B">
          <w:rPr>
            <w:webHidden/>
          </w:rPr>
          <w:fldChar w:fldCharType="separate"/>
        </w:r>
        <w:r w:rsidR="0043049B">
          <w:rPr>
            <w:webHidden/>
          </w:rPr>
          <w:t>10</w:t>
        </w:r>
        <w:r w:rsidR="0043049B">
          <w:rPr>
            <w:webHidden/>
          </w:rPr>
          <w:fldChar w:fldCharType="end"/>
        </w:r>
      </w:hyperlink>
    </w:p>
    <w:p w14:paraId="5237D4E3" w14:textId="77777777" w:rsidR="0043049B" w:rsidRDefault="00A008B4">
      <w:pPr>
        <w:pStyle w:val="TOC3"/>
        <w:rPr>
          <w:rFonts w:asciiTheme="minorHAnsi" w:eastAsiaTheme="minorEastAsia" w:hAnsiTheme="minorHAnsi" w:cstheme="minorBidi"/>
          <w:sz w:val="22"/>
          <w:szCs w:val="22"/>
        </w:rPr>
      </w:pPr>
      <w:hyperlink w:anchor="_Toc478139642" w:history="1">
        <w:r w:rsidR="0043049B" w:rsidRPr="0007044E">
          <w:rPr>
            <w:rStyle w:val="Hyperlink"/>
          </w:rPr>
          <w:t>Main Navigation Bar</w:t>
        </w:r>
        <w:r w:rsidR="0043049B">
          <w:rPr>
            <w:webHidden/>
          </w:rPr>
          <w:tab/>
        </w:r>
        <w:r w:rsidR="0043049B">
          <w:rPr>
            <w:webHidden/>
          </w:rPr>
          <w:fldChar w:fldCharType="begin"/>
        </w:r>
        <w:r w:rsidR="0043049B">
          <w:rPr>
            <w:webHidden/>
          </w:rPr>
          <w:instrText xml:space="preserve"> PAGEREF _Toc478139642 \h </w:instrText>
        </w:r>
        <w:r w:rsidR="0043049B">
          <w:rPr>
            <w:webHidden/>
          </w:rPr>
        </w:r>
        <w:r w:rsidR="0043049B">
          <w:rPr>
            <w:webHidden/>
          </w:rPr>
          <w:fldChar w:fldCharType="separate"/>
        </w:r>
        <w:r w:rsidR="0043049B">
          <w:rPr>
            <w:webHidden/>
          </w:rPr>
          <w:t>11</w:t>
        </w:r>
        <w:r w:rsidR="0043049B">
          <w:rPr>
            <w:webHidden/>
          </w:rPr>
          <w:fldChar w:fldCharType="end"/>
        </w:r>
      </w:hyperlink>
    </w:p>
    <w:p w14:paraId="42EEDDBC" w14:textId="77777777" w:rsidR="0043049B" w:rsidRDefault="00A008B4">
      <w:pPr>
        <w:pStyle w:val="TOC3"/>
        <w:rPr>
          <w:rFonts w:asciiTheme="minorHAnsi" w:eastAsiaTheme="minorEastAsia" w:hAnsiTheme="minorHAnsi" w:cstheme="minorBidi"/>
          <w:sz w:val="22"/>
          <w:szCs w:val="22"/>
        </w:rPr>
      </w:pPr>
      <w:hyperlink w:anchor="_Toc478139643" w:history="1">
        <w:r w:rsidR="0043049B" w:rsidRPr="0007044E">
          <w:rPr>
            <w:rStyle w:val="Hyperlink"/>
          </w:rPr>
          <w:t>Information Bar</w:t>
        </w:r>
        <w:r w:rsidR="0043049B">
          <w:rPr>
            <w:webHidden/>
          </w:rPr>
          <w:tab/>
        </w:r>
        <w:r w:rsidR="0043049B">
          <w:rPr>
            <w:webHidden/>
          </w:rPr>
          <w:fldChar w:fldCharType="begin"/>
        </w:r>
        <w:r w:rsidR="0043049B">
          <w:rPr>
            <w:webHidden/>
          </w:rPr>
          <w:instrText xml:space="preserve"> PAGEREF _Toc478139643 \h </w:instrText>
        </w:r>
        <w:r w:rsidR="0043049B">
          <w:rPr>
            <w:webHidden/>
          </w:rPr>
        </w:r>
        <w:r w:rsidR="0043049B">
          <w:rPr>
            <w:webHidden/>
          </w:rPr>
          <w:fldChar w:fldCharType="separate"/>
        </w:r>
        <w:r w:rsidR="0043049B">
          <w:rPr>
            <w:webHidden/>
          </w:rPr>
          <w:t>11</w:t>
        </w:r>
        <w:r w:rsidR="0043049B">
          <w:rPr>
            <w:webHidden/>
          </w:rPr>
          <w:fldChar w:fldCharType="end"/>
        </w:r>
      </w:hyperlink>
    </w:p>
    <w:p w14:paraId="60BD43E5" w14:textId="77777777" w:rsidR="0043049B" w:rsidRDefault="00A008B4">
      <w:pPr>
        <w:pStyle w:val="TOC2"/>
        <w:tabs>
          <w:tab w:val="right" w:leader="dot" w:pos="9350"/>
        </w:tabs>
        <w:rPr>
          <w:rFonts w:asciiTheme="minorHAnsi" w:eastAsiaTheme="minorEastAsia" w:hAnsiTheme="minorHAnsi" w:cstheme="minorBidi"/>
          <w:b w:val="0"/>
          <w:noProof/>
          <w:sz w:val="22"/>
          <w:szCs w:val="22"/>
        </w:rPr>
      </w:pPr>
      <w:hyperlink w:anchor="_Toc478139644" w:history="1">
        <w:r w:rsidR="0043049B" w:rsidRPr="0007044E">
          <w:rPr>
            <w:rStyle w:val="Hyperlink"/>
            <w:rFonts w:ascii="Times New Roman" w:hAnsi="Times New Roman"/>
            <w:noProof/>
          </w:rPr>
          <w:t>Home Tab</w:t>
        </w:r>
        <w:r w:rsidR="0043049B">
          <w:rPr>
            <w:noProof/>
            <w:webHidden/>
          </w:rPr>
          <w:tab/>
        </w:r>
        <w:r w:rsidR="0043049B">
          <w:rPr>
            <w:noProof/>
            <w:webHidden/>
          </w:rPr>
          <w:fldChar w:fldCharType="begin"/>
        </w:r>
        <w:r w:rsidR="0043049B">
          <w:rPr>
            <w:noProof/>
            <w:webHidden/>
          </w:rPr>
          <w:instrText xml:space="preserve"> PAGEREF _Toc478139644 \h </w:instrText>
        </w:r>
        <w:r w:rsidR="0043049B">
          <w:rPr>
            <w:noProof/>
            <w:webHidden/>
          </w:rPr>
        </w:r>
        <w:r w:rsidR="0043049B">
          <w:rPr>
            <w:noProof/>
            <w:webHidden/>
          </w:rPr>
          <w:fldChar w:fldCharType="separate"/>
        </w:r>
        <w:r w:rsidR="0043049B">
          <w:rPr>
            <w:noProof/>
            <w:webHidden/>
          </w:rPr>
          <w:t>11</w:t>
        </w:r>
        <w:r w:rsidR="0043049B">
          <w:rPr>
            <w:noProof/>
            <w:webHidden/>
          </w:rPr>
          <w:fldChar w:fldCharType="end"/>
        </w:r>
      </w:hyperlink>
    </w:p>
    <w:p w14:paraId="57E296C9" w14:textId="77777777" w:rsidR="0043049B" w:rsidRDefault="00A008B4">
      <w:pPr>
        <w:pStyle w:val="TOC2"/>
        <w:tabs>
          <w:tab w:val="right" w:leader="dot" w:pos="9350"/>
        </w:tabs>
        <w:rPr>
          <w:rFonts w:asciiTheme="minorHAnsi" w:eastAsiaTheme="minorEastAsia" w:hAnsiTheme="minorHAnsi" w:cstheme="minorBidi"/>
          <w:b w:val="0"/>
          <w:noProof/>
          <w:sz w:val="22"/>
          <w:szCs w:val="22"/>
        </w:rPr>
      </w:pPr>
      <w:hyperlink w:anchor="_Toc478139645" w:history="1">
        <w:r w:rsidR="0043049B" w:rsidRPr="0007044E">
          <w:rPr>
            <w:rStyle w:val="Hyperlink"/>
            <w:rFonts w:ascii="Times New Roman" w:hAnsi="Times New Roman"/>
            <w:noProof/>
          </w:rPr>
          <w:t>Manage PPS Tab</w:t>
        </w:r>
        <w:r w:rsidR="0043049B">
          <w:rPr>
            <w:noProof/>
            <w:webHidden/>
          </w:rPr>
          <w:tab/>
        </w:r>
        <w:r w:rsidR="0043049B">
          <w:rPr>
            <w:noProof/>
            <w:webHidden/>
          </w:rPr>
          <w:fldChar w:fldCharType="begin"/>
        </w:r>
        <w:r w:rsidR="0043049B">
          <w:rPr>
            <w:noProof/>
            <w:webHidden/>
          </w:rPr>
          <w:instrText xml:space="preserve"> PAGEREF _Toc478139645 \h </w:instrText>
        </w:r>
        <w:r w:rsidR="0043049B">
          <w:rPr>
            <w:noProof/>
            <w:webHidden/>
          </w:rPr>
        </w:r>
        <w:r w:rsidR="0043049B">
          <w:rPr>
            <w:noProof/>
            <w:webHidden/>
          </w:rPr>
          <w:fldChar w:fldCharType="separate"/>
        </w:r>
        <w:r w:rsidR="0043049B">
          <w:rPr>
            <w:noProof/>
            <w:webHidden/>
          </w:rPr>
          <w:t>13</w:t>
        </w:r>
        <w:r w:rsidR="0043049B">
          <w:rPr>
            <w:noProof/>
            <w:webHidden/>
          </w:rPr>
          <w:fldChar w:fldCharType="end"/>
        </w:r>
      </w:hyperlink>
    </w:p>
    <w:p w14:paraId="2ABF7AC2" w14:textId="77777777" w:rsidR="0043049B" w:rsidRDefault="00A008B4">
      <w:pPr>
        <w:pStyle w:val="TOC3"/>
        <w:rPr>
          <w:rFonts w:asciiTheme="minorHAnsi" w:eastAsiaTheme="minorEastAsia" w:hAnsiTheme="minorHAnsi" w:cstheme="minorBidi"/>
          <w:sz w:val="22"/>
          <w:szCs w:val="22"/>
        </w:rPr>
      </w:pPr>
      <w:hyperlink w:anchor="_Toc478139646" w:history="1">
        <w:r w:rsidR="0043049B" w:rsidRPr="0007044E">
          <w:rPr>
            <w:rStyle w:val="Hyperlink"/>
          </w:rPr>
          <w:t>Enter / Edit Items Tab</w:t>
        </w:r>
        <w:r w:rsidR="0043049B">
          <w:rPr>
            <w:webHidden/>
          </w:rPr>
          <w:tab/>
        </w:r>
        <w:r w:rsidR="0043049B">
          <w:rPr>
            <w:webHidden/>
          </w:rPr>
          <w:fldChar w:fldCharType="begin"/>
        </w:r>
        <w:r w:rsidR="0043049B">
          <w:rPr>
            <w:webHidden/>
          </w:rPr>
          <w:instrText xml:space="preserve"> PAGEREF _Toc478139646 \h </w:instrText>
        </w:r>
        <w:r w:rsidR="0043049B">
          <w:rPr>
            <w:webHidden/>
          </w:rPr>
        </w:r>
        <w:r w:rsidR="0043049B">
          <w:rPr>
            <w:webHidden/>
          </w:rPr>
          <w:fldChar w:fldCharType="separate"/>
        </w:r>
        <w:r w:rsidR="0043049B">
          <w:rPr>
            <w:webHidden/>
          </w:rPr>
          <w:t>13</w:t>
        </w:r>
        <w:r w:rsidR="0043049B">
          <w:rPr>
            <w:webHidden/>
          </w:rPr>
          <w:fldChar w:fldCharType="end"/>
        </w:r>
      </w:hyperlink>
    </w:p>
    <w:p w14:paraId="0ED520DF" w14:textId="77777777" w:rsidR="0043049B" w:rsidRDefault="00A008B4">
      <w:pPr>
        <w:pStyle w:val="TOC3"/>
        <w:rPr>
          <w:rFonts w:asciiTheme="minorHAnsi" w:eastAsiaTheme="minorEastAsia" w:hAnsiTheme="minorHAnsi" w:cstheme="minorBidi"/>
          <w:sz w:val="22"/>
          <w:szCs w:val="22"/>
        </w:rPr>
      </w:pPr>
      <w:hyperlink w:anchor="_Toc478139647" w:history="1">
        <w:r w:rsidR="0043049B" w:rsidRPr="0007044E">
          <w:rPr>
            <w:rStyle w:val="Hyperlink"/>
          </w:rPr>
          <w:t>Requests Tab</w:t>
        </w:r>
        <w:r w:rsidR="0043049B">
          <w:rPr>
            <w:webHidden/>
          </w:rPr>
          <w:tab/>
        </w:r>
        <w:r w:rsidR="0043049B">
          <w:rPr>
            <w:webHidden/>
          </w:rPr>
          <w:fldChar w:fldCharType="begin"/>
        </w:r>
        <w:r w:rsidR="0043049B">
          <w:rPr>
            <w:webHidden/>
          </w:rPr>
          <w:instrText xml:space="preserve"> PAGEREF _Toc478139647 \h </w:instrText>
        </w:r>
        <w:r w:rsidR="0043049B">
          <w:rPr>
            <w:webHidden/>
          </w:rPr>
        </w:r>
        <w:r w:rsidR="0043049B">
          <w:rPr>
            <w:webHidden/>
          </w:rPr>
          <w:fldChar w:fldCharType="separate"/>
        </w:r>
        <w:r w:rsidR="0043049B">
          <w:rPr>
            <w:webHidden/>
          </w:rPr>
          <w:t>32</w:t>
        </w:r>
        <w:r w:rsidR="0043049B">
          <w:rPr>
            <w:webHidden/>
          </w:rPr>
          <w:fldChar w:fldCharType="end"/>
        </w:r>
      </w:hyperlink>
    </w:p>
    <w:p w14:paraId="215ACDED" w14:textId="77777777" w:rsidR="0043049B" w:rsidRDefault="00A008B4">
      <w:pPr>
        <w:pStyle w:val="TOC3"/>
        <w:rPr>
          <w:rFonts w:asciiTheme="minorHAnsi" w:eastAsiaTheme="minorEastAsia" w:hAnsiTheme="minorHAnsi" w:cstheme="minorBidi"/>
          <w:sz w:val="22"/>
          <w:szCs w:val="22"/>
        </w:rPr>
      </w:pPr>
      <w:hyperlink w:anchor="_Toc478139648" w:history="1">
        <w:r w:rsidR="0043049B" w:rsidRPr="0007044E">
          <w:rPr>
            <w:rStyle w:val="Hyperlink"/>
          </w:rPr>
          <w:t>Saved Work in Progress Tab</w:t>
        </w:r>
        <w:r w:rsidR="0043049B">
          <w:rPr>
            <w:webHidden/>
          </w:rPr>
          <w:tab/>
        </w:r>
        <w:r w:rsidR="0043049B">
          <w:rPr>
            <w:webHidden/>
          </w:rPr>
          <w:fldChar w:fldCharType="begin"/>
        </w:r>
        <w:r w:rsidR="0043049B">
          <w:rPr>
            <w:webHidden/>
          </w:rPr>
          <w:instrText xml:space="preserve"> PAGEREF _Toc478139648 \h </w:instrText>
        </w:r>
        <w:r w:rsidR="0043049B">
          <w:rPr>
            <w:webHidden/>
          </w:rPr>
        </w:r>
        <w:r w:rsidR="0043049B">
          <w:rPr>
            <w:webHidden/>
          </w:rPr>
          <w:fldChar w:fldCharType="separate"/>
        </w:r>
        <w:r w:rsidR="0043049B">
          <w:rPr>
            <w:webHidden/>
          </w:rPr>
          <w:t>37</w:t>
        </w:r>
        <w:r w:rsidR="0043049B">
          <w:rPr>
            <w:webHidden/>
          </w:rPr>
          <w:fldChar w:fldCharType="end"/>
        </w:r>
      </w:hyperlink>
    </w:p>
    <w:p w14:paraId="339AB871" w14:textId="77777777" w:rsidR="0043049B" w:rsidRDefault="00A008B4">
      <w:pPr>
        <w:pStyle w:val="TOC3"/>
        <w:rPr>
          <w:rFonts w:asciiTheme="minorHAnsi" w:eastAsiaTheme="minorEastAsia" w:hAnsiTheme="minorHAnsi" w:cstheme="minorBidi"/>
          <w:sz w:val="22"/>
          <w:szCs w:val="22"/>
        </w:rPr>
      </w:pPr>
      <w:hyperlink w:anchor="_Toc478139649" w:history="1">
        <w:r w:rsidR="0043049B" w:rsidRPr="0007044E">
          <w:rPr>
            <w:rStyle w:val="Hyperlink"/>
          </w:rPr>
          <w:t>PPS Data Elements Tab</w:t>
        </w:r>
        <w:r w:rsidR="0043049B">
          <w:rPr>
            <w:webHidden/>
          </w:rPr>
          <w:tab/>
        </w:r>
        <w:r w:rsidR="0043049B">
          <w:rPr>
            <w:webHidden/>
          </w:rPr>
          <w:fldChar w:fldCharType="begin"/>
        </w:r>
        <w:r w:rsidR="0043049B">
          <w:rPr>
            <w:webHidden/>
          </w:rPr>
          <w:instrText xml:space="preserve"> PAGEREF _Toc478139649 \h </w:instrText>
        </w:r>
        <w:r w:rsidR="0043049B">
          <w:rPr>
            <w:webHidden/>
          </w:rPr>
        </w:r>
        <w:r w:rsidR="0043049B">
          <w:rPr>
            <w:webHidden/>
          </w:rPr>
          <w:fldChar w:fldCharType="separate"/>
        </w:r>
        <w:r w:rsidR="0043049B">
          <w:rPr>
            <w:webHidden/>
          </w:rPr>
          <w:t>38</w:t>
        </w:r>
        <w:r w:rsidR="0043049B">
          <w:rPr>
            <w:webHidden/>
          </w:rPr>
          <w:fldChar w:fldCharType="end"/>
        </w:r>
      </w:hyperlink>
    </w:p>
    <w:p w14:paraId="51A29B7F" w14:textId="77777777" w:rsidR="0043049B" w:rsidRDefault="00A008B4">
      <w:pPr>
        <w:pStyle w:val="TOC3"/>
        <w:rPr>
          <w:rFonts w:asciiTheme="minorHAnsi" w:eastAsiaTheme="minorEastAsia" w:hAnsiTheme="minorHAnsi" w:cstheme="minorBidi"/>
          <w:sz w:val="22"/>
          <w:szCs w:val="22"/>
        </w:rPr>
      </w:pPr>
      <w:hyperlink w:anchor="_Toc478139650" w:history="1">
        <w:r w:rsidR="0043049B" w:rsidRPr="0007044E">
          <w:rPr>
            <w:rStyle w:val="Hyperlink"/>
          </w:rPr>
          <w:t>PPS Data Requests Tab</w:t>
        </w:r>
        <w:r w:rsidR="0043049B">
          <w:rPr>
            <w:webHidden/>
          </w:rPr>
          <w:tab/>
        </w:r>
        <w:r w:rsidR="0043049B">
          <w:rPr>
            <w:webHidden/>
          </w:rPr>
          <w:fldChar w:fldCharType="begin"/>
        </w:r>
        <w:r w:rsidR="0043049B">
          <w:rPr>
            <w:webHidden/>
          </w:rPr>
          <w:instrText xml:space="preserve"> PAGEREF _Toc478139650 \h </w:instrText>
        </w:r>
        <w:r w:rsidR="0043049B">
          <w:rPr>
            <w:webHidden/>
          </w:rPr>
        </w:r>
        <w:r w:rsidR="0043049B">
          <w:rPr>
            <w:webHidden/>
          </w:rPr>
          <w:fldChar w:fldCharType="separate"/>
        </w:r>
        <w:r w:rsidR="0043049B">
          <w:rPr>
            <w:webHidden/>
          </w:rPr>
          <w:t>43</w:t>
        </w:r>
        <w:r w:rsidR="0043049B">
          <w:rPr>
            <w:webHidden/>
          </w:rPr>
          <w:fldChar w:fldCharType="end"/>
        </w:r>
      </w:hyperlink>
    </w:p>
    <w:p w14:paraId="663425CF" w14:textId="77777777" w:rsidR="0043049B" w:rsidRDefault="00A008B4">
      <w:pPr>
        <w:pStyle w:val="TOC2"/>
        <w:tabs>
          <w:tab w:val="right" w:leader="dot" w:pos="9350"/>
        </w:tabs>
        <w:rPr>
          <w:rFonts w:asciiTheme="minorHAnsi" w:eastAsiaTheme="minorEastAsia" w:hAnsiTheme="minorHAnsi" w:cstheme="minorBidi"/>
          <w:b w:val="0"/>
          <w:noProof/>
          <w:sz w:val="22"/>
          <w:szCs w:val="22"/>
        </w:rPr>
      </w:pPr>
      <w:hyperlink w:anchor="_Toc478139651" w:history="1">
        <w:r w:rsidR="0043049B" w:rsidRPr="0007044E">
          <w:rPr>
            <w:rStyle w:val="Hyperlink"/>
            <w:rFonts w:ascii="Times New Roman" w:hAnsi="Times New Roman"/>
            <w:bCs/>
            <w:noProof/>
          </w:rPr>
          <w:t>Reports Tab</w:t>
        </w:r>
        <w:r w:rsidR="0043049B">
          <w:rPr>
            <w:noProof/>
            <w:webHidden/>
          </w:rPr>
          <w:tab/>
        </w:r>
        <w:r w:rsidR="0043049B">
          <w:rPr>
            <w:noProof/>
            <w:webHidden/>
          </w:rPr>
          <w:fldChar w:fldCharType="begin"/>
        </w:r>
        <w:r w:rsidR="0043049B">
          <w:rPr>
            <w:noProof/>
            <w:webHidden/>
          </w:rPr>
          <w:instrText xml:space="preserve"> PAGEREF _Toc478139651 \h </w:instrText>
        </w:r>
        <w:r w:rsidR="0043049B">
          <w:rPr>
            <w:noProof/>
            <w:webHidden/>
          </w:rPr>
        </w:r>
        <w:r w:rsidR="0043049B">
          <w:rPr>
            <w:noProof/>
            <w:webHidden/>
          </w:rPr>
          <w:fldChar w:fldCharType="separate"/>
        </w:r>
        <w:r w:rsidR="0043049B">
          <w:rPr>
            <w:noProof/>
            <w:webHidden/>
          </w:rPr>
          <w:t>46</w:t>
        </w:r>
        <w:r w:rsidR="0043049B">
          <w:rPr>
            <w:noProof/>
            <w:webHidden/>
          </w:rPr>
          <w:fldChar w:fldCharType="end"/>
        </w:r>
      </w:hyperlink>
    </w:p>
    <w:p w14:paraId="799B6BC2" w14:textId="77777777" w:rsidR="0043049B" w:rsidRDefault="00A008B4">
      <w:pPr>
        <w:pStyle w:val="TOC3"/>
        <w:rPr>
          <w:rFonts w:asciiTheme="minorHAnsi" w:eastAsiaTheme="minorEastAsia" w:hAnsiTheme="minorHAnsi" w:cstheme="minorBidi"/>
          <w:sz w:val="22"/>
          <w:szCs w:val="22"/>
        </w:rPr>
      </w:pPr>
      <w:hyperlink w:anchor="_Toc478139652" w:history="1">
        <w:r w:rsidR="0043049B" w:rsidRPr="0007044E">
          <w:rPr>
            <w:rStyle w:val="Hyperlink"/>
          </w:rPr>
          <w:t>How to Use the Buttons</w:t>
        </w:r>
        <w:r w:rsidR="0043049B">
          <w:rPr>
            <w:webHidden/>
          </w:rPr>
          <w:tab/>
        </w:r>
        <w:r w:rsidR="0043049B">
          <w:rPr>
            <w:webHidden/>
          </w:rPr>
          <w:fldChar w:fldCharType="begin"/>
        </w:r>
        <w:r w:rsidR="0043049B">
          <w:rPr>
            <w:webHidden/>
          </w:rPr>
          <w:instrText xml:space="preserve"> PAGEREF _Toc478139652 \h </w:instrText>
        </w:r>
        <w:r w:rsidR="0043049B">
          <w:rPr>
            <w:webHidden/>
          </w:rPr>
        </w:r>
        <w:r w:rsidR="0043049B">
          <w:rPr>
            <w:webHidden/>
          </w:rPr>
          <w:fldChar w:fldCharType="separate"/>
        </w:r>
        <w:r w:rsidR="0043049B">
          <w:rPr>
            <w:webHidden/>
          </w:rPr>
          <w:t>48</w:t>
        </w:r>
        <w:r w:rsidR="0043049B">
          <w:rPr>
            <w:webHidden/>
          </w:rPr>
          <w:fldChar w:fldCharType="end"/>
        </w:r>
      </w:hyperlink>
    </w:p>
    <w:p w14:paraId="5A81F174" w14:textId="77777777" w:rsidR="0043049B" w:rsidRDefault="00A008B4">
      <w:pPr>
        <w:pStyle w:val="TOC3"/>
        <w:rPr>
          <w:rFonts w:asciiTheme="minorHAnsi" w:eastAsiaTheme="minorEastAsia" w:hAnsiTheme="minorHAnsi" w:cstheme="minorBidi"/>
          <w:sz w:val="22"/>
          <w:szCs w:val="22"/>
        </w:rPr>
      </w:pPr>
      <w:hyperlink w:anchor="_Toc478139653" w:history="1">
        <w:r w:rsidR="0043049B" w:rsidRPr="0007044E">
          <w:rPr>
            <w:rStyle w:val="Hyperlink"/>
          </w:rPr>
          <w:t>Types of Displayable Reports</w:t>
        </w:r>
        <w:r w:rsidR="0043049B">
          <w:rPr>
            <w:webHidden/>
          </w:rPr>
          <w:tab/>
        </w:r>
        <w:r w:rsidR="0043049B">
          <w:rPr>
            <w:webHidden/>
          </w:rPr>
          <w:fldChar w:fldCharType="begin"/>
        </w:r>
        <w:r w:rsidR="0043049B">
          <w:rPr>
            <w:webHidden/>
          </w:rPr>
          <w:instrText xml:space="preserve"> PAGEREF _Toc478139653 \h </w:instrText>
        </w:r>
        <w:r w:rsidR="0043049B">
          <w:rPr>
            <w:webHidden/>
          </w:rPr>
        </w:r>
        <w:r w:rsidR="0043049B">
          <w:rPr>
            <w:webHidden/>
          </w:rPr>
          <w:fldChar w:fldCharType="separate"/>
        </w:r>
        <w:r w:rsidR="0043049B">
          <w:rPr>
            <w:webHidden/>
          </w:rPr>
          <w:t>52</w:t>
        </w:r>
        <w:r w:rsidR="0043049B">
          <w:rPr>
            <w:webHidden/>
          </w:rPr>
          <w:fldChar w:fldCharType="end"/>
        </w:r>
      </w:hyperlink>
    </w:p>
    <w:p w14:paraId="4618D245" w14:textId="77777777" w:rsidR="0043049B" w:rsidRDefault="00A008B4">
      <w:pPr>
        <w:pStyle w:val="TOC3"/>
        <w:rPr>
          <w:rFonts w:asciiTheme="minorHAnsi" w:eastAsiaTheme="minorEastAsia" w:hAnsiTheme="minorHAnsi" w:cstheme="minorBidi"/>
          <w:sz w:val="22"/>
          <w:szCs w:val="22"/>
        </w:rPr>
      </w:pPr>
      <w:hyperlink w:anchor="_Toc478139654" w:history="1">
        <w:r w:rsidR="0043049B" w:rsidRPr="0007044E">
          <w:rPr>
            <w:rStyle w:val="Hyperlink"/>
          </w:rPr>
          <w:t>COTS Services Tab</w:t>
        </w:r>
        <w:r w:rsidR="0043049B">
          <w:rPr>
            <w:webHidden/>
          </w:rPr>
          <w:tab/>
        </w:r>
        <w:r w:rsidR="0043049B">
          <w:rPr>
            <w:webHidden/>
          </w:rPr>
          <w:fldChar w:fldCharType="begin"/>
        </w:r>
        <w:r w:rsidR="0043049B">
          <w:rPr>
            <w:webHidden/>
          </w:rPr>
          <w:instrText xml:space="preserve"> PAGEREF _Toc478139654 \h </w:instrText>
        </w:r>
        <w:r w:rsidR="0043049B">
          <w:rPr>
            <w:webHidden/>
          </w:rPr>
        </w:r>
        <w:r w:rsidR="0043049B">
          <w:rPr>
            <w:webHidden/>
          </w:rPr>
          <w:fldChar w:fldCharType="separate"/>
        </w:r>
        <w:r w:rsidR="0043049B">
          <w:rPr>
            <w:webHidden/>
          </w:rPr>
          <w:t>57</w:t>
        </w:r>
        <w:r w:rsidR="0043049B">
          <w:rPr>
            <w:webHidden/>
          </w:rPr>
          <w:fldChar w:fldCharType="end"/>
        </w:r>
      </w:hyperlink>
    </w:p>
    <w:p w14:paraId="414786D2" w14:textId="77777777" w:rsidR="0043049B" w:rsidRDefault="00A008B4">
      <w:pPr>
        <w:pStyle w:val="TOC3"/>
        <w:rPr>
          <w:rFonts w:asciiTheme="minorHAnsi" w:eastAsiaTheme="minorEastAsia" w:hAnsiTheme="minorHAnsi" w:cstheme="minorBidi"/>
          <w:sz w:val="22"/>
          <w:szCs w:val="22"/>
        </w:rPr>
      </w:pPr>
      <w:hyperlink w:anchor="_Toc478139655" w:history="1">
        <w:r w:rsidR="0043049B" w:rsidRPr="0007044E">
          <w:rPr>
            <w:rStyle w:val="Hyperlink"/>
          </w:rPr>
          <w:t>FDB Search Tab</w:t>
        </w:r>
        <w:r w:rsidR="0043049B">
          <w:rPr>
            <w:webHidden/>
          </w:rPr>
          <w:tab/>
        </w:r>
        <w:r w:rsidR="0043049B">
          <w:rPr>
            <w:webHidden/>
          </w:rPr>
          <w:fldChar w:fldCharType="begin"/>
        </w:r>
        <w:r w:rsidR="0043049B">
          <w:rPr>
            <w:webHidden/>
          </w:rPr>
          <w:instrText xml:space="preserve"> PAGEREF _Toc478139655 \h </w:instrText>
        </w:r>
        <w:r w:rsidR="0043049B">
          <w:rPr>
            <w:webHidden/>
          </w:rPr>
        </w:r>
        <w:r w:rsidR="0043049B">
          <w:rPr>
            <w:webHidden/>
          </w:rPr>
          <w:fldChar w:fldCharType="separate"/>
        </w:r>
        <w:r w:rsidR="0043049B">
          <w:rPr>
            <w:webHidden/>
          </w:rPr>
          <w:t>57</w:t>
        </w:r>
        <w:r w:rsidR="0043049B">
          <w:rPr>
            <w:webHidden/>
          </w:rPr>
          <w:fldChar w:fldCharType="end"/>
        </w:r>
      </w:hyperlink>
    </w:p>
    <w:p w14:paraId="700BF363" w14:textId="77777777" w:rsidR="0043049B" w:rsidRDefault="00A008B4">
      <w:pPr>
        <w:pStyle w:val="TOC3"/>
        <w:rPr>
          <w:rFonts w:asciiTheme="minorHAnsi" w:eastAsiaTheme="minorEastAsia" w:hAnsiTheme="minorHAnsi" w:cstheme="minorBidi"/>
          <w:sz w:val="22"/>
          <w:szCs w:val="22"/>
        </w:rPr>
      </w:pPr>
      <w:hyperlink w:anchor="_Toc478139656" w:history="1">
        <w:r w:rsidR="0043049B" w:rsidRPr="0007044E">
          <w:rPr>
            <w:rStyle w:val="Hyperlink"/>
          </w:rPr>
          <w:t>FDB Add Tab</w:t>
        </w:r>
        <w:r w:rsidR="0043049B">
          <w:rPr>
            <w:webHidden/>
          </w:rPr>
          <w:tab/>
        </w:r>
        <w:r w:rsidR="0043049B">
          <w:rPr>
            <w:webHidden/>
          </w:rPr>
          <w:fldChar w:fldCharType="begin"/>
        </w:r>
        <w:r w:rsidR="0043049B">
          <w:rPr>
            <w:webHidden/>
          </w:rPr>
          <w:instrText xml:space="preserve"> PAGEREF _Toc478139656 \h </w:instrText>
        </w:r>
        <w:r w:rsidR="0043049B">
          <w:rPr>
            <w:webHidden/>
          </w:rPr>
        </w:r>
        <w:r w:rsidR="0043049B">
          <w:rPr>
            <w:webHidden/>
          </w:rPr>
          <w:fldChar w:fldCharType="separate"/>
        </w:r>
        <w:r w:rsidR="0043049B">
          <w:rPr>
            <w:webHidden/>
          </w:rPr>
          <w:t>62</w:t>
        </w:r>
        <w:r w:rsidR="0043049B">
          <w:rPr>
            <w:webHidden/>
          </w:rPr>
          <w:fldChar w:fldCharType="end"/>
        </w:r>
      </w:hyperlink>
    </w:p>
    <w:p w14:paraId="158519A6" w14:textId="77777777" w:rsidR="0043049B" w:rsidRDefault="00A008B4">
      <w:pPr>
        <w:pStyle w:val="TOC3"/>
        <w:rPr>
          <w:rFonts w:asciiTheme="minorHAnsi" w:eastAsiaTheme="minorEastAsia" w:hAnsiTheme="minorHAnsi" w:cstheme="minorBidi"/>
          <w:sz w:val="22"/>
          <w:szCs w:val="22"/>
        </w:rPr>
      </w:pPr>
      <w:hyperlink w:anchor="_Toc478139657" w:history="1">
        <w:r w:rsidR="0043049B" w:rsidRPr="0007044E">
          <w:rPr>
            <w:rStyle w:val="Hyperlink"/>
          </w:rPr>
          <w:t>FDB Update Tab</w:t>
        </w:r>
        <w:r w:rsidR="0043049B">
          <w:rPr>
            <w:webHidden/>
          </w:rPr>
          <w:tab/>
        </w:r>
        <w:r w:rsidR="0043049B">
          <w:rPr>
            <w:webHidden/>
          </w:rPr>
          <w:fldChar w:fldCharType="begin"/>
        </w:r>
        <w:r w:rsidR="0043049B">
          <w:rPr>
            <w:webHidden/>
          </w:rPr>
          <w:instrText xml:space="preserve"> PAGEREF _Toc478139657 \h </w:instrText>
        </w:r>
        <w:r w:rsidR="0043049B">
          <w:rPr>
            <w:webHidden/>
          </w:rPr>
        </w:r>
        <w:r w:rsidR="0043049B">
          <w:rPr>
            <w:webHidden/>
          </w:rPr>
          <w:fldChar w:fldCharType="separate"/>
        </w:r>
        <w:r w:rsidR="0043049B">
          <w:rPr>
            <w:webHidden/>
          </w:rPr>
          <w:t>62</w:t>
        </w:r>
        <w:r w:rsidR="0043049B">
          <w:rPr>
            <w:webHidden/>
          </w:rPr>
          <w:fldChar w:fldCharType="end"/>
        </w:r>
      </w:hyperlink>
    </w:p>
    <w:p w14:paraId="2E35B25F" w14:textId="77777777" w:rsidR="0043049B" w:rsidRDefault="00A008B4">
      <w:pPr>
        <w:pStyle w:val="TOC3"/>
        <w:rPr>
          <w:rFonts w:asciiTheme="minorHAnsi" w:eastAsiaTheme="minorEastAsia" w:hAnsiTheme="minorHAnsi" w:cstheme="minorBidi"/>
          <w:sz w:val="22"/>
          <w:szCs w:val="22"/>
        </w:rPr>
      </w:pPr>
      <w:hyperlink w:anchor="_Toc478139658" w:history="1">
        <w:r w:rsidR="0043049B" w:rsidRPr="0007044E">
          <w:rPr>
            <w:rStyle w:val="Hyperlink"/>
          </w:rPr>
          <w:t>(FDB) Added Report Tab</w:t>
        </w:r>
        <w:r w:rsidR="0043049B">
          <w:rPr>
            <w:webHidden/>
          </w:rPr>
          <w:tab/>
        </w:r>
        <w:r w:rsidR="0043049B">
          <w:rPr>
            <w:webHidden/>
          </w:rPr>
          <w:fldChar w:fldCharType="begin"/>
        </w:r>
        <w:r w:rsidR="0043049B">
          <w:rPr>
            <w:webHidden/>
          </w:rPr>
          <w:instrText xml:space="preserve"> PAGEREF _Toc478139658 \h </w:instrText>
        </w:r>
        <w:r w:rsidR="0043049B">
          <w:rPr>
            <w:webHidden/>
          </w:rPr>
        </w:r>
        <w:r w:rsidR="0043049B">
          <w:rPr>
            <w:webHidden/>
          </w:rPr>
          <w:fldChar w:fldCharType="separate"/>
        </w:r>
        <w:r w:rsidR="0043049B">
          <w:rPr>
            <w:webHidden/>
          </w:rPr>
          <w:t>63</w:t>
        </w:r>
        <w:r w:rsidR="0043049B">
          <w:rPr>
            <w:webHidden/>
          </w:rPr>
          <w:fldChar w:fldCharType="end"/>
        </w:r>
      </w:hyperlink>
    </w:p>
    <w:p w14:paraId="5D08C1C6" w14:textId="77777777" w:rsidR="0043049B" w:rsidRDefault="00A008B4">
      <w:pPr>
        <w:pStyle w:val="TOC3"/>
        <w:rPr>
          <w:rFonts w:asciiTheme="minorHAnsi" w:eastAsiaTheme="minorEastAsia" w:hAnsiTheme="minorHAnsi" w:cstheme="minorBidi"/>
          <w:sz w:val="22"/>
          <w:szCs w:val="22"/>
        </w:rPr>
      </w:pPr>
      <w:hyperlink w:anchor="_Toc478139659" w:history="1">
        <w:r w:rsidR="0043049B" w:rsidRPr="0007044E">
          <w:rPr>
            <w:rStyle w:val="Hyperlink"/>
          </w:rPr>
          <w:t>(FDB) Updated Report Tab</w:t>
        </w:r>
        <w:r w:rsidR="0043049B">
          <w:rPr>
            <w:webHidden/>
          </w:rPr>
          <w:tab/>
        </w:r>
        <w:r w:rsidR="0043049B">
          <w:rPr>
            <w:webHidden/>
          </w:rPr>
          <w:fldChar w:fldCharType="begin"/>
        </w:r>
        <w:r w:rsidR="0043049B">
          <w:rPr>
            <w:webHidden/>
          </w:rPr>
          <w:instrText xml:space="preserve"> PAGEREF _Toc478139659 \h </w:instrText>
        </w:r>
        <w:r w:rsidR="0043049B">
          <w:rPr>
            <w:webHidden/>
          </w:rPr>
        </w:r>
        <w:r w:rsidR="0043049B">
          <w:rPr>
            <w:webHidden/>
          </w:rPr>
          <w:fldChar w:fldCharType="separate"/>
        </w:r>
        <w:r w:rsidR="0043049B">
          <w:rPr>
            <w:webHidden/>
          </w:rPr>
          <w:t>64</w:t>
        </w:r>
        <w:r w:rsidR="0043049B">
          <w:rPr>
            <w:webHidden/>
          </w:rPr>
          <w:fldChar w:fldCharType="end"/>
        </w:r>
      </w:hyperlink>
    </w:p>
    <w:p w14:paraId="33FEABE9" w14:textId="77777777" w:rsidR="0043049B" w:rsidRDefault="00A008B4">
      <w:pPr>
        <w:pStyle w:val="TOC3"/>
        <w:rPr>
          <w:rFonts w:asciiTheme="minorHAnsi" w:eastAsiaTheme="minorEastAsia" w:hAnsiTheme="minorHAnsi" w:cstheme="minorBidi"/>
          <w:sz w:val="22"/>
          <w:szCs w:val="22"/>
        </w:rPr>
      </w:pPr>
      <w:hyperlink w:anchor="_Toc478139660" w:history="1">
        <w:r w:rsidR="0043049B" w:rsidRPr="0007044E">
          <w:rPr>
            <w:rStyle w:val="Hyperlink"/>
          </w:rPr>
          <w:t>User Preferences Tab</w:t>
        </w:r>
        <w:r w:rsidR="0043049B">
          <w:rPr>
            <w:webHidden/>
          </w:rPr>
          <w:tab/>
        </w:r>
        <w:r w:rsidR="0043049B">
          <w:rPr>
            <w:webHidden/>
          </w:rPr>
          <w:fldChar w:fldCharType="begin"/>
        </w:r>
        <w:r w:rsidR="0043049B">
          <w:rPr>
            <w:webHidden/>
          </w:rPr>
          <w:instrText xml:space="preserve"> PAGEREF _Toc478139660 \h </w:instrText>
        </w:r>
        <w:r w:rsidR="0043049B">
          <w:rPr>
            <w:webHidden/>
          </w:rPr>
        </w:r>
        <w:r w:rsidR="0043049B">
          <w:rPr>
            <w:webHidden/>
          </w:rPr>
          <w:fldChar w:fldCharType="separate"/>
        </w:r>
        <w:r w:rsidR="0043049B">
          <w:rPr>
            <w:webHidden/>
          </w:rPr>
          <w:t>64</w:t>
        </w:r>
        <w:r w:rsidR="0043049B">
          <w:rPr>
            <w:webHidden/>
          </w:rPr>
          <w:fldChar w:fldCharType="end"/>
        </w:r>
      </w:hyperlink>
    </w:p>
    <w:p w14:paraId="4C15E176" w14:textId="77777777" w:rsidR="0043049B" w:rsidRDefault="00A008B4">
      <w:pPr>
        <w:pStyle w:val="TOC3"/>
        <w:rPr>
          <w:rFonts w:asciiTheme="minorHAnsi" w:eastAsiaTheme="minorEastAsia" w:hAnsiTheme="minorHAnsi" w:cstheme="minorBidi"/>
          <w:sz w:val="22"/>
          <w:szCs w:val="22"/>
        </w:rPr>
      </w:pPr>
      <w:hyperlink w:anchor="_Toc478139661" w:history="1">
        <w:r w:rsidR="0043049B" w:rsidRPr="0007044E">
          <w:rPr>
            <w:rStyle w:val="Hyperlink"/>
          </w:rPr>
          <w:t>User Preferences Tab</w:t>
        </w:r>
        <w:r w:rsidR="0043049B">
          <w:rPr>
            <w:webHidden/>
          </w:rPr>
          <w:tab/>
        </w:r>
        <w:r w:rsidR="0043049B">
          <w:rPr>
            <w:webHidden/>
          </w:rPr>
          <w:fldChar w:fldCharType="begin"/>
        </w:r>
        <w:r w:rsidR="0043049B">
          <w:rPr>
            <w:webHidden/>
          </w:rPr>
          <w:instrText xml:space="preserve"> PAGEREF _Toc478139661 \h </w:instrText>
        </w:r>
        <w:r w:rsidR="0043049B">
          <w:rPr>
            <w:webHidden/>
          </w:rPr>
        </w:r>
        <w:r w:rsidR="0043049B">
          <w:rPr>
            <w:webHidden/>
          </w:rPr>
          <w:fldChar w:fldCharType="separate"/>
        </w:r>
        <w:r w:rsidR="0043049B">
          <w:rPr>
            <w:webHidden/>
          </w:rPr>
          <w:t>65</w:t>
        </w:r>
        <w:r w:rsidR="0043049B">
          <w:rPr>
            <w:webHidden/>
          </w:rPr>
          <w:fldChar w:fldCharType="end"/>
        </w:r>
      </w:hyperlink>
    </w:p>
    <w:p w14:paraId="7E774135" w14:textId="77777777" w:rsidR="0043049B" w:rsidRDefault="00A008B4">
      <w:pPr>
        <w:pStyle w:val="TOC3"/>
        <w:rPr>
          <w:rFonts w:asciiTheme="minorHAnsi" w:eastAsiaTheme="minorEastAsia" w:hAnsiTheme="minorHAnsi" w:cstheme="minorBidi"/>
          <w:sz w:val="22"/>
          <w:szCs w:val="22"/>
        </w:rPr>
      </w:pPr>
      <w:hyperlink w:anchor="_Toc478139662" w:history="1">
        <w:r w:rsidR="0043049B" w:rsidRPr="0007044E">
          <w:rPr>
            <w:rStyle w:val="Hyperlink"/>
          </w:rPr>
          <w:t>Search Preferences Tab</w:t>
        </w:r>
        <w:r w:rsidR="0043049B">
          <w:rPr>
            <w:webHidden/>
          </w:rPr>
          <w:tab/>
        </w:r>
        <w:r w:rsidR="0043049B">
          <w:rPr>
            <w:webHidden/>
          </w:rPr>
          <w:fldChar w:fldCharType="begin"/>
        </w:r>
        <w:r w:rsidR="0043049B">
          <w:rPr>
            <w:webHidden/>
          </w:rPr>
          <w:instrText xml:space="preserve"> PAGEREF _Toc478139662 \h </w:instrText>
        </w:r>
        <w:r w:rsidR="0043049B">
          <w:rPr>
            <w:webHidden/>
          </w:rPr>
        </w:r>
        <w:r w:rsidR="0043049B">
          <w:rPr>
            <w:webHidden/>
          </w:rPr>
          <w:fldChar w:fldCharType="separate"/>
        </w:r>
        <w:r w:rsidR="0043049B">
          <w:rPr>
            <w:webHidden/>
          </w:rPr>
          <w:t>66</w:t>
        </w:r>
        <w:r w:rsidR="0043049B">
          <w:rPr>
            <w:webHidden/>
          </w:rPr>
          <w:fldChar w:fldCharType="end"/>
        </w:r>
      </w:hyperlink>
    </w:p>
    <w:p w14:paraId="400D8A30" w14:textId="77777777" w:rsidR="0043049B" w:rsidRDefault="00A008B4">
      <w:pPr>
        <w:pStyle w:val="TOC2"/>
        <w:tabs>
          <w:tab w:val="right" w:leader="dot" w:pos="9350"/>
        </w:tabs>
        <w:rPr>
          <w:rFonts w:asciiTheme="minorHAnsi" w:eastAsiaTheme="minorEastAsia" w:hAnsiTheme="minorHAnsi" w:cstheme="minorBidi"/>
          <w:b w:val="0"/>
          <w:noProof/>
          <w:sz w:val="22"/>
          <w:szCs w:val="22"/>
        </w:rPr>
      </w:pPr>
      <w:hyperlink w:anchor="_Toc478139663" w:history="1">
        <w:r w:rsidR="0043049B" w:rsidRPr="0007044E">
          <w:rPr>
            <w:rStyle w:val="Hyperlink"/>
            <w:rFonts w:ascii="Times New Roman" w:hAnsi="Times New Roman"/>
            <w:noProof/>
          </w:rPr>
          <w:t>Help Tab</w:t>
        </w:r>
        <w:r w:rsidR="0043049B">
          <w:rPr>
            <w:noProof/>
            <w:webHidden/>
          </w:rPr>
          <w:tab/>
        </w:r>
        <w:r w:rsidR="0043049B">
          <w:rPr>
            <w:noProof/>
            <w:webHidden/>
          </w:rPr>
          <w:fldChar w:fldCharType="begin"/>
        </w:r>
        <w:r w:rsidR="0043049B">
          <w:rPr>
            <w:noProof/>
            <w:webHidden/>
          </w:rPr>
          <w:instrText xml:space="preserve"> PAGEREF _Toc478139663 \h </w:instrText>
        </w:r>
        <w:r w:rsidR="0043049B">
          <w:rPr>
            <w:noProof/>
            <w:webHidden/>
          </w:rPr>
        </w:r>
        <w:r w:rsidR="0043049B">
          <w:rPr>
            <w:noProof/>
            <w:webHidden/>
          </w:rPr>
          <w:fldChar w:fldCharType="separate"/>
        </w:r>
        <w:r w:rsidR="0043049B">
          <w:rPr>
            <w:noProof/>
            <w:webHidden/>
          </w:rPr>
          <w:t>69</w:t>
        </w:r>
        <w:r w:rsidR="0043049B">
          <w:rPr>
            <w:noProof/>
            <w:webHidden/>
          </w:rPr>
          <w:fldChar w:fldCharType="end"/>
        </w:r>
      </w:hyperlink>
    </w:p>
    <w:p w14:paraId="627B17B2" w14:textId="77777777" w:rsidR="0043049B" w:rsidRDefault="00A008B4">
      <w:pPr>
        <w:pStyle w:val="TOC2"/>
        <w:tabs>
          <w:tab w:val="right" w:leader="dot" w:pos="9350"/>
        </w:tabs>
        <w:rPr>
          <w:rFonts w:asciiTheme="minorHAnsi" w:eastAsiaTheme="minorEastAsia" w:hAnsiTheme="minorHAnsi" w:cstheme="minorBidi"/>
          <w:b w:val="0"/>
          <w:noProof/>
          <w:sz w:val="22"/>
          <w:szCs w:val="22"/>
        </w:rPr>
      </w:pPr>
      <w:hyperlink w:anchor="_Toc478139664" w:history="1">
        <w:r w:rsidR="0043049B" w:rsidRPr="0007044E">
          <w:rPr>
            <w:rStyle w:val="Hyperlink"/>
            <w:rFonts w:ascii="Times New Roman" w:hAnsi="Times New Roman"/>
            <w:noProof/>
          </w:rPr>
          <w:t>Manage Application Tab – for Supervisor Roles Only</w:t>
        </w:r>
        <w:r w:rsidR="0043049B">
          <w:rPr>
            <w:noProof/>
            <w:webHidden/>
          </w:rPr>
          <w:tab/>
        </w:r>
        <w:r w:rsidR="0043049B">
          <w:rPr>
            <w:noProof/>
            <w:webHidden/>
          </w:rPr>
          <w:fldChar w:fldCharType="begin"/>
        </w:r>
        <w:r w:rsidR="0043049B">
          <w:rPr>
            <w:noProof/>
            <w:webHidden/>
          </w:rPr>
          <w:instrText xml:space="preserve"> PAGEREF _Toc478139664 \h </w:instrText>
        </w:r>
        <w:r w:rsidR="0043049B">
          <w:rPr>
            <w:noProof/>
            <w:webHidden/>
          </w:rPr>
        </w:r>
        <w:r w:rsidR="0043049B">
          <w:rPr>
            <w:noProof/>
            <w:webHidden/>
          </w:rPr>
          <w:fldChar w:fldCharType="separate"/>
        </w:r>
        <w:r w:rsidR="0043049B">
          <w:rPr>
            <w:noProof/>
            <w:webHidden/>
          </w:rPr>
          <w:t>73</w:t>
        </w:r>
        <w:r w:rsidR="0043049B">
          <w:rPr>
            <w:noProof/>
            <w:webHidden/>
          </w:rPr>
          <w:fldChar w:fldCharType="end"/>
        </w:r>
      </w:hyperlink>
    </w:p>
    <w:p w14:paraId="2748F3B6" w14:textId="77777777" w:rsidR="0043049B" w:rsidRDefault="00A008B4">
      <w:pPr>
        <w:pStyle w:val="TOC3"/>
        <w:rPr>
          <w:rFonts w:asciiTheme="minorHAnsi" w:eastAsiaTheme="minorEastAsia" w:hAnsiTheme="minorHAnsi" w:cstheme="minorBidi"/>
          <w:sz w:val="22"/>
          <w:szCs w:val="22"/>
        </w:rPr>
      </w:pPr>
      <w:hyperlink w:anchor="_Toc478139665" w:history="1">
        <w:r w:rsidR="0043049B" w:rsidRPr="0007044E">
          <w:rPr>
            <w:rStyle w:val="Hyperlink"/>
          </w:rPr>
          <w:t>Domain Mapping Tab  – for Supervisor Roles Only</w:t>
        </w:r>
        <w:r w:rsidR="0043049B">
          <w:rPr>
            <w:webHidden/>
          </w:rPr>
          <w:tab/>
        </w:r>
        <w:r w:rsidR="0043049B">
          <w:rPr>
            <w:webHidden/>
          </w:rPr>
          <w:fldChar w:fldCharType="begin"/>
        </w:r>
        <w:r w:rsidR="0043049B">
          <w:rPr>
            <w:webHidden/>
          </w:rPr>
          <w:instrText xml:space="preserve"> PAGEREF _Toc478139665 \h </w:instrText>
        </w:r>
        <w:r w:rsidR="0043049B">
          <w:rPr>
            <w:webHidden/>
          </w:rPr>
        </w:r>
        <w:r w:rsidR="0043049B">
          <w:rPr>
            <w:webHidden/>
          </w:rPr>
          <w:fldChar w:fldCharType="separate"/>
        </w:r>
        <w:r w:rsidR="0043049B">
          <w:rPr>
            <w:webHidden/>
          </w:rPr>
          <w:t>73</w:t>
        </w:r>
        <w:r w:rsidR="0043049B">
          <w:rPr>
            <w:webHidden/>
          </w:rPr>
          <w:fldChar w:fldCharType="end"/>
        </w:r>
      </w:hyperlink>
    </w:p>
    <w:p w14:paraId="34BA641C" w14:textId="77777777" w:rsidR="0043049B" w:rsidRDefault="00A008B4">
      <w:pPr>
        <w:pStyle w:val="TOC3"/>
        <w:rPr>
          <w:rFonts w:asciiTheme="minorHAnsi" w:eastAsiaTheme="minorEastAsia" w:hAnsiTheme="minorHAnsi" w:cstheme="minorBidi"/>
          <w:sz w:val="22"/>
          <w:szCs w:val="22"/>
        </w:rPr>
      </w:pPr>
      <w:hyperlink w:anchor="_Toc478139666" w:history="1">
        <w:r w:rsidR="0043049B" w:rsidRPr="0007044E">
          <w:rPr>
            <w:rStyle w:val="Hyperlink"/>
          </w:rPr>
          <w:t>System Data Tab  – for Supervisor Roles Only</w:t>
        </w:r>
        <w:r w:rsidR="0043049B">
          <w:rPr>
            <w:webHidden/>
          </w:rPr>
          <w:tab/>
        </w:r>
        <w:r w:rsidR="0043049B">
          <w:rPr>
            <w:webHidden/>
          </w:rPr>
          <w:fldChar w:fldCharType="begin"/>
        </w:r>
        <w:r w:rsidR="0043049B">
          <w:rPr>
            <w:webHidden/>
          </w:rPr>
          <w:instrText xml:space="preserve"> PAGEREF _Toc478139666 \h </w:instrText>
        </w:r>
        <w:r w:rsidR="0043049B">
          <w:rPr>
            <w:webHidden/>
          </w:rPr>
        </w:r>
        <w:r w:rsidR="0043049B">
          <w:rPr>
            <w:webHidden/>
          </w:rPr>
          <w:fldChar w:fldCharType="separate"/>
        </w:r>
        <w:r w:rsidR="0043049B">
          <w:rPr>
            <w:webHidden/>
          </w:rPr>
          <w:t>76</w:t>
        </w:r>
        <w:r w:rsidR="0043049B">
          <w:rPr>
            <w:webHidden/>
          </w:rPr>
          <w:fldChar w:fldCharType="end"/>
        </w:r>
      </w:hyperlink>
    </w:p>
    <w:p w14:paraId="6D9F5B96" w14:textId="77777777" w:rsidR="0043049B" w:rsidRDefault="00A008B4">
      <w:pPr>
        <w:pStyle w:val="TOC3"/>
        <w:rPr>
          <w:rFonts w:asciiTheme="minorHAnsi" w:eastAsiaTheme="minorEastAsia" w:hAnsiTheme="minorHAnsi" w:cstheme="minorBidi"/>
          <w:sz w:val="22"/>
          <w:szCs w:val="22"/>
        </w:rPr>
      </w:pPr>
      <w:hyperlink w:anchor="_Toc478139667" w:history="1">
        <w:r w:rsidR="0043049B" w:rsidRPr="0007044E">
          <w:rPr>
            <w:rStyle w:val="Hyperlink"/>
          </w:rPr>
          <w:t>User Roles Tab – for Supervisor Roles Only</w:t>
        </w:r>
        <w:r w:rsidR="0043049B">
          <w:rPr>
            <w:webHidden/>
          </w:rPr>
          <w:tab/>
        </w:r>
        <w:r w:rsidR="0043049B">
          <w:rPr>
            <w:webHidden/>
          </w:rPr>
          <w:fldChar w:fldCharType="begin"/>
        </w:r>
        <w:r w:rsidR="0043049B">
          <w:rPr>
            <w:webHidden/>
          </w:rPr>
          <w:instrText xml:space="preserve"> PAGEREF _Toc478139667 \h </w:instrText>
        </w:r>
        <w:r w:rsidR="0043049B">
          <w:rPr>
            <w:webHidden/>
          </w:rPr>
        </w:r>
        <w:r w:rsidR="0043049B">
          <w:rPr>
            <w:webHidden/>
          </w:rPr>
          <w:fldChar w:fldCharType="separate"/>
        </w:r>
        <w:r w:rsidR="0043049B">
          <w:rPr>
            <w:webHidden/>
          </w:rPr>
          <w:t>79</w:t>
        </w:r>
        <w:r w:rsidR="0043049B">
          <w:rPr>
            <w:webHidden/>
          </w:rPr>
          <w:fldChar w:fldCharType="end"/>
        </w:r>
      </w:hyperlink>
    </w:p>
    <w:p w14:paraId="15898C65" w14:textId="77777777" w:rsidR="0043049B" w:rsidRDefault="00A008B4">
      <w:pPr>
        <w:pStyle w:val="TOC3"/>
        <w:rPr>
          <w:rFonts w:asciiTheme="minorHAnsi" w:eastAsiaTheme="minorEastAsia" w:hAnsiTheme="minorHAnsi" w:cstheme="minorBidi"/>
          <w:sz w:val="22"/>
          <w:szCs w:val="22"/>
        </w:rPr>
      </w:pPr>
      <w:hyperlink w:anchor="_Toc478139668" w:history="1">
        <w:r w:rsidR="0043049B" w:rsidRPr="0007044E">
          <w:rPr>
            <w:rStyle w:val="Hyperlink"/>
          </w:rPr>
          <w:t>Edit Home Page Tab  – for Supervisor Roles Only</w:t>
        </w:r>
        <w:r w:rsidR="0043049B">
          <w:rPr>
            <w:webHidden/>
          </w:rPr>
          <w:tab/>
        </w:r>
        <w:r w:rsidR="0043049B">
          <w:rPr>
            <w:webHidden/>
          </w:rPr>
          <w:fldChar w:fldCharType="begin"/>
        </w:r>
        <w:r w:rsidR="0043049B">
          <w:rPr>
            <w:webHidden/>
          </w:rPr>
          <w:instrText xml:space="preserve"> PAGEREF _Toc478139668 \h </w:instrText>
        </w:r>
        <w:r w:rsidR="0043049B">
          <w:rPr>
            <w:webHidden/>
          </w:rPr>
        </w:r>
        <w:r w:rsidR="0043049B">
          <w:rPr>
            <w:webHidden/>
          </w:rPr>
          <w:fldChar w:fldCharType="separate"/>
        </w:r>
        <w:r w:rsidR="0043049B">
          <w:rPr>
            <w:webHidden/>
          </w:rPr>
          <w:t>80</w:t>
        </w:r>
        <w:r w:rsidR="0043049B">
          <w:rPr>
            <w:webHidden/>
          </w:rPr>
          <w:fldChar w:fldCharType="end"/>
        </w:r>
      </w:hyperlink>
    </w:p>
    <w:p w14:paraId="41940AC6" w14:textId="74A46D56" w:rsidR="00F97F21" w:rsidRDefault="00FB3AB2">
      <w:pPr>
        <w:rPr>
          <w:b/>
          <w:bCs/>
          <w:noProof/>
        </w:rPr>
      </w:pPr>
      <w:r>
        <w:rPr>
          <w:b/>
          <w:bCs/>
          <w:noProof/>
        </w:rPr>
        <w:fldChar w:fldCharType="end"/>
      </w:r>
    </w:p>
    <w:p w14:paraId="6303789F" w14:textId="77777777" w:rsidR="00F97F21" w:rsidRDefault="00F97F21">
      <w:pPr>
        <w:rPr>
          <w:b/>
          <w:bCs/>
          <w:noProof/>
        </w:rPr>
      </w:pPr>
      <w:r>
        <w:rPr>
          <w:b/>
          <w:bCs/>
          <w:noProof/>
        </w:rPr>
        <w:br w:type="page"/>
      </w:r>
    </w:p>
    <w:p w14:paraId="33663FA5" w14:textId="77777777" w:rsidR="00FB3AB2" w:rsidRDefault="00FB3AB2"/>
    <w:p w14:paraId="41940AC7" w14:textId="77777777" w:rsidR="00FB3AB2" w:rsidRPr="00982DEE" w:rsidRDefault="00FB3AB2" w:rsidP="00FB3AB2">
      <w:pPr>
        <w:pStyle w:val="BodyText"/>
        <w:jc w:val="center"/>
        <w:rPr>
          <w:b/>
          <w:sz w:val="32"/>
        </w:rPr>
      </w:pPr>
      <w:r w:rsidRPr="00982DEE">
        <w:rPr>
          <w:b/>
          <w:sz w:val="32"/>
        </w:rPr>
        <w:t>LIST OF TABLES</w:t>
      </w:r>
    </w:p>
    <w:p w14:paraId="49DC61C7" w14:textId="77777777" w:rsidR="00567724" w:rsidRDefault="00F33D03">
      <w:pPr>
        <w:pStyle w:val="TableofFigures"/>
        <w:tabs>
          <w:tab w:val="right" w:leader="dot" w:pos="9350"/>
        </w:tabs>
        <w:rPr>
          <w:rFonts w:asciiTheme="minorHAnsi" w:eastAsiaTheme="minorEastAsia" w:hAnsiTheme="minorHAnsi" w:cstheme="minorBidi"/>
          <w:noProof/>
          <w:szCs w:val="22"/>
        </w:rPr>
      </w:pPr>
      <w:r>
        <w:rPr>
          <w:szCs w:val="24"/>
        </w:rPr>
        <w:fldChar w:fldCharType="begin"/>
      </w:r>
      <w:r>
        <w:rPr>
          <w:szCs w:val="24"/>
        </w:rPr>
        <w:instrText xml:space="preserve"> TOC \h \z \c "Table" </w:instrText>
      </w:r>
      <w:r>
        <w:rPr>
          <w:szCs w:val="24"/>
        </w:rPr>
        <w:fldChar w:fldCharType="separate"/>
      </w:r>
      <w:hyperlink w:anchor="_Toc478139433" w:history="1">
        <w:r w:rsidR="00567724" w:rsidRPr="009B3D0E">
          <w:rPr>
            <w:rStyle w:val="Hyperlink"/>
            <w:noProof/>
          </w:rPr>
          <w:t>Table 2: Roles and Descriptions</w:t>
        </w:r>
        <w:r w:rsidR="00567724">
          <w:rPr>
            <w:noProof/>
            <w:webHidden/>
          </w:rPr>
          <w:tab/>
        </w:r>
        <w:r w:rsidR="00567724">
          <w:rPr>
            <w:noProof/>
            <w:webHidden/>
          </w:rPr>
          <w:fldChar w:fldCharType="begin"/>
        </w:r>
        <w:r w:rsidR="00567724">
          <w:rPr>
            <w:noProof/>
            <w:webHidden/>
          </w:rPr>
          <w:instrText xml:space="preserve"> PAGEREF _Toc478139433 \h </w:instrText>
        </w:r>
        <w:r w:rsidR="00567724">
          <w:rPr>
            <w:noProof/>
            <w:webHidden/>
          </w:rPr>
        </w:r>
        <w:r w:rsidR="00567724">
          <w:rPr>
            <w:noProof/>
            <w:webHidden/>
          </w:rPr>
          <w:fldChar w:fldCharType="separate"/>
        </w:r>
        <w:r w:rsidR="00567724">
          <w:rPr>
            <w:noProof/>
            <w:webHidden/>
          </w:rPr>
          <w:t>3</w:t>
        </w:r>
        <w:r w:rsidR="00567724">
          <w:rPr>
            <w:noProof/>
            <w:webHidden/>
          </w:rPr>
          <w:fldChar w:fldCharType="end"/>
        </w:r>
      </w:hyperlink>
    </w:p>
    <w:p w14:paraId="269FF26D" w14:textId="77777777" w:rsidR="00567724" w:rsidRDefault="00A008B4">
      <w:pPr>
        <w:pStyle w:val="TableofFigures"/>
        <w:tabs>
          <w:tab w:val="right" w:leader="dot" w:pos="9350"/>
        </w:tabs>
        <w:rPr>
          <w:rFonts w:asciiTheme="minorHAnsi" w:eastAsiaTheme="minorEastAsia" w:hAnsiTheme="minorHAnsi" w:cstheme="minorBidi"/>
          <w:noProof/>
          <w:szCs w:val="22"/>
        </w:rPr>
      </w:pPr>
      <w:hyperlink w:anchor="_Toc478139434" w:history="1">
        <w:r w:rsidR="00567724" w:rsidRPr="009B3D0E">
          <w:rPr>
            <w:rStyle w:val="Hyperlink"/>
            <w:noProof/>
          </w:rPr>
          <w:t>Table 3: Interaction Flow Descriptions</w:t>
        </w:r>
        <w:r w:rsidR="00567724">
          <w:rPr>
            <w:noProof/>
            <w:webHidden/>
          </w:rPr>
          <w:tab/>
        </w:r>
        <w:r w:rsidR="00567724">
          <w:rPr>
            <w:noProof/>
            <w:webHidden/>
          </w:rPr>
          <w:fldChar w:fldCharType="begin"/>
        </w:r>
        <w:r w:rsidR="00567724">
          <w:rPr>
            <w:noProof/>
            <w:webHidden/>
          </w:rPr>
          <w:instrText xml:space="preserve"> PAGEREF _Toc478139434 \h </w:instrText>
        </w:r>
        <w:r w:rsidR="00567724">
          <w:rPr>
            <w:noProof/>
            <w:webHidden/>
          </w:rPr>
        </w:r>
        <w:r w:rsidR="00567724">
          <w:rPr>
            <w:noProof/>
            <w:webHidden/>
          </w:rPr>
          <w:fldChar w:fldCharType="separate"/>
        </w:r>
        <w:r w:rsidR="00567724">
          <w:rPr>
            <w:noProof/>
            <w:webHidden/>
          </w:rPr>
          <w:t>5</w:t>
        </w:r>
        <w:r w:rsidR="00567724">
          <w:rPr>
            <w:noProof/>
            <w:webHidden/>
          </w:rPr>
          <w:fldChar w:fldCharType="end"/>
        </w:r>
      </w:hyperlink>
    </w:p>
    <w:p w14:paraId="6123FEFC" w14:textId="77777777" w:rsidR="00567724" w:rsidRDefault="00A008B4">
      <w:pPr>
        <w:pStyle w:val="TableofFigures"/>
        <w:tabs>
          <w:tab w:val="right" w:leader="dot" w:pos="9350"/>
        </w:tabs>
        <w:rPr>
          <w:rFonts w:asciiTheme="minorHAnsi" w:eastAsiaTheme="minorEastAsia" w:hAnsiTheme="minorHAnsi" w:cstheme="minorBidi"/>
          <w:noProof/>
          <w:szCs w:val="22"/>
        </w:rPr>
      </w:pPr>
      <w:hyperlink w:anchor="_Toc478139435" w:history="1">
        <w:r w:rsidR="00567724" w:rsidRPr="009B3D0E">
          <w:rPr>
            <w:rStyle w:val="Hyperlink"/>
            <w:noProof/>
          </w:rPr>
          <w:t>Table 4: Entity Types and Respective Search Fields</w:t>
        </w:r>
        <w:r w:rsidR="00567724">
          <w:rPr>
            <w:noProof/>
            <w:webHidden/>
          </w:rPr>
          <w:tab/>
        </w:r>
        <w:r w:rsidR="00567724">
          <w:rPr>
            <w:noProof/>
            <w:webHidden/>
          </w:rPr>
          <w:fldChar w:fldCharType="begin"/>
        </w:r>
        <w:r w:rsidR="00567724">
          <w:rPr>
            <w:noProof/>
            <w:webHidden/>
          </w:rPr>
          <w:instrText xml:space="preserve"> PAGEREF _Toc478139435 \h </w:instrText>
        </w:r>
        <w:r w:rsidR="00567724">
          <w:rPr>
            <w:noProof/>
            <w:webHidden/>
          </w:rPr>
        </w:r>
        <w:r w:rsidR="00567724">
          <w:rPr>
            <w:noProof/>
            <w:webHidden/>
          </w:rPr>
          <w:fldChar w:fldCharType="separate"/>
        </w:r>
        <w:r w:rsidR="00567724">
          <w:rPr>
            <w:noProof/>
            <w:webHidden/>
          </w:rPr>
          <w:t>15</w:t>
        </w:r>
        <w:r w:rsidR="00567724">
          <w:rPr>
            <w:noProof/>
            <w:webHidden/>
          </w:rPr>
          <w:fldChar w:fldCharType="end"/>
        </w:r>
      </w:hyperlink>
    </w:p>
    <w:p w14:paraId="3CF9FD03" w14:textId="77777777" w:rsidR="00567724" w:rsidRDefault="00A008B4">
      <w:pPr>
        <w:pStyle w:val="TableofFigures"/>
        <w:tabs>
          <w:tab w:val="right" w:leader="dot" w:pos="9350"/>
        </w:tabs>
        <w:rPr>
          <w:rFonts w:asciiTheme="minorHAnsi" w:eastAsiaTheme="minorEastAsia" w:hAnsiTheme="minorHAnsi" w:cstheme="minorBidi"/>
          <w:noProof/>
          <w:szCs w:val="22"/>
        </w:rPr>
      </w:pPr>
      <w:hyperlink w:anchor="_Toc478139436" w:history="1">
        <w:r w:rsidR="00567724" w:rsidRPr="009B3D0E">
          <w:rPr>
            <w:rStyle w:val="Hyperlink"/>
            <w:noProof/>
          </w:rPr>
          <w:t>Table 5: Request Type Filters</w:t>
        </w:r>
        <w:r w:rsidR="00567724">
          <w:rPr>
            <w:noProof/>
            <w:webHidden/>
          </w:rPr>
          <w:tab/>
        </w:r>
        <w:r w:rsidR="00567724">
          <w:rPr>
            <w:noProof/>
            <w:webHidden/>
          </w:rPr>
          <w:fldChar w:fldCharType="begin"/>
        </w:r>
        <w:r w:rsidR="00567724">
          <w:rPr>
            <w:noProof/>
            <w:webHidden/>
          </w:rPr>
          <w:instrText xml:space="preserve"> PAGEREF _Toc478139436 \h </w:instrText>
        </w:r>
        <w:r w:rsidR="00567724">
          <w:rPr>
            <w:noProof/>
            <w:webHidden/>
          </w:rPr>
        </w:r>
        <w:r w:rsidR="00567724">
          <w:rPr>
            <w:noProof/>
            <w:webHidden/>
          </w:rPr>
          <w:fldChar w:fldCharType="separate"/>
        </w:r>
        <w:r w:rsidR="00567724">
          <w:rPr>
            <w:noProof/>
            <w:webHidden/>
          </w:rPr>
          <w:t>33</w:t>
        </w:r>
        <w:r w:rsidR="00567724">
          <w:rPr>
            <w:noProof/>
            <w:webHidden/>
          </w:rPr>
          <w:fldChar w:fldCharType="end"/>
        </w:r>
      </w:hyperlink>
    </w:p>
    <w:p w14:paraId="5D6C3268" w14:textId="77777777" w:rsidR="00567724" w:rsidRDefault="00A008B4">
      <w:pPr>
        <w:pStyle w:val="TableofFigures"/>
        <w:tabs>
          <w:tab w:val="right" w:leader="dot" w:pos="9350"/>
        </w:tabs>
        <w:rPr>
          <w:rFonts w:asciiTheme="minorHAnsi" w:eastAsiaTheme="minorEastAsia" w:hAnsiTheme="minorHAnsi" w:cstheme="minorBidi"/>
          <w:noProof/>
          <w:szCs w:val="22"/>
        </w:rPr>
      </w:pPr>
      <w:hyperlink w:anchor="_Toc478139437" w:history="1">
        <w:r w:rsidR="00567724" w:rsidRPr="009B3D0E">
          <w:rPr>
            <w:rStyle w:val="Hyperlink"/>
            <w:noProof/>
          </w:rPr>
          <w:t>Table 6: Domain Request Type Filters</w:t>
        </w:r>
        <w:r w:rsidR="00567724">
          <w:rPr>
            <w:noProof/>
            <w:webHidden/>
          </w:rPr>
          <w:tab/>
        </w:r>
        <w:r w:rsidR="00567724">
          <w:rPr>
            <w:noProof/>
            <w:webHidden/>
          </w:rPr>
          <w:fldChar w:fldCharType="begin"/>
        </w:r>
        <w:r w:rsidR="00567724">
          <w:rPr>
            <w:noProof/>
            <w:webHidden/>
          </w:rPr>
          <w:instrText xml:space="preserve"> PAGEREF _Toc478139437 \h </w:instrText>
        </w:r>
        <w:r w:rsidR="00567724">
          <w:rPr>
            <w:noProof/>
            <w:webHidden/>
          </w:rPr>
        </w:r>
        <w:r w:rsidR="00567724">
          <w:rPr>
            <w:noProof/>
            <w:webHidden/>
          </w:rPr>
          <w:fldChar w:fldCharType="separate"/>
        </w:r>
        <w:r w:rsidR="00567724">
          <w:rPr>
            <w:noProof/>
            <w:webHidden/>
          </w:rPr>
          <w:t>44</w:t>
        </w:r>
        <w:r w:rsidR="00567724">
          <w:rPr>
            <w:noProof/>
            <w:webHidden/>
          </w:rPr>
          <w:fldChar w:fldCharType="end"/>
        </w:r>
      </w:hyperlink>
    </w:p>
    <w:p w14:paraId="1AD6A337" w14:textId="77777777" w:rsidR="00567724" w:rsidRDefault="00A008B4">
      <w:pPr>
        <w:pStyle w:val="TableofFigures"/>
        <w:tabs>
          <w:tab w:val="right" w:leader="dot" w:pos="9350"/>
        </w:tabs>
        <w:rPr>
          <w:rFonts w:asciiTheme="minorHAnsi" w:eastAsiaTheme="minorEastAsia" w:hAnsiTheme="minorHAnsi" w:cstheme="minorBidi"/>
          <w:noProof/>
          <w:szCs w:val="22"/>
        </w:rPr>
      </w:pPr>
      <w:hyperlink w:anchor="_Toc478139438" w:history="1">
        <w:r w:rsidR="00567724" w:rsidRPr="009B3D0E">
          <w:rPr>
            <w:rStyle w:val="Hyperlink"/>
            <w:noProof/>
          </w:rPr>
          <w:t>Table 7: Available Reports</w:t>
        </w:r>
        <w:r w:rsidR="00567724">
          <w:rPr>
            <w:noProof/>
            <w:webHidden/>
          </w:rPr>
          <w:tab/>
        </w:r>
        <w:r w:rsidR="00567724">
          <w:rPr>
            <w:noProof/>
            <w:webHidden/>
          </w:rPr>
          <w:fldChar w:fldCharType="begin"/>
        </w:r>
        <w:r w:rsidR="00567724">
          <w:rPr>
            <w:noProof/>
            <w:webHidden/>
          </w:rPr>
          <w:instrText xml:space="preserve"> PAGEREF _Toc478139438 \h </w:instrText>
        </w:r>
        <w:r w:rsidR="00567724">
          <w:rPr>
            <w:noProof/>
            <w:webHidden/>
          </w:rPr>
        </w:r>
        <w:r w:rsidR="00567724">
          <w:rPr>
            <w:noProof/>
            <w:webHidden/>
          </w:rPr>
          <w:fldChar w:fldCharType="separate"/>
        </w:r>
        <w:r w:rsidR="00567724">
          <w:rPr>
            <w:noProof/>
            <w:webHidden/>
          </w:rPr>
          <w:t>47</w:t>
        </w:r>
        <w:r w:rsidR="00567724">
          <w:rPr>
            <w:noProof/>
            <w:webHidden/>
          </w:rPr>
          <w:fldChar w:fldCharType="end"/>
        </w:r>
      </w:hyperlink>
    </w:p>
    <w:p w14:paraId="374029E1" w14:textId="77777777" w:rsidR="00567724" w:rsidRDefault="00A008B4">
      <w:pPr>
        <w:pStyle w:val="TableofFigures"/>
        <w:tabs>
          <w:tab w:val="right" w:leader="dot" w:pos="9350"/>
        </w:tabs>
        <w:rPr>
          <w:rFonts w:asciiTheme="minorHAnsi" w:eastAsiaTheme="minorEastAsia" w:hAnsiTheme="minorHAnsi" w:cstheme="minorBidi"/>
          <w:noProof/>
          <w:szCs w:val="22"/>
        </w:rPr>
      </w:pPr>
      <w:hyperlink w:anchor="_Toc478139439" w:history="1">
        <w:r w:rsidR="00567724" w:rsidRPr="009B3D0E">
          <w:rPr>
            <w:rStyle w:val="Hyperlink"/>
            <w:noProof/>
          </w:rPr>
          <w:t>Table 8: FDB Search Option Types</w:t>
        </w:r>
        <w:r w:rsidR="00567724">
          <w:rPr>
            <w:noProof/>
            <w:webHidden/>
          </w:rPr>
          <w:tab/>
        </w:r>
        <w:r w:rsidR="00567724">
          <w:rPr>
            <w:noProof/>
            <w:webHidden/>
          </w:rPr>
          <w:fldChar w:fldCharType="begin"/>
        </w:r>
        <w:r w:rsidR="00567724">
          <w:rPr>
            <w:noProof/>
            <w:webHidden/>
          </w:rPr>
          <w:instrText xml:space="preserve"> PAGEREF _Toc478139439 \h </w:instrText>
        </w:r>
        <w:r w:rsidR="00567724">
          <w:rPr>
            <w:noProof/>
            <w:webHidden/>
          </w:rPr>
        </w:r>
        <w:r w:rsidR="00567724">
          <w:rPr>
            <w:noProof/>
            <w:webHidden/>
          </w:rPr>
          <w:fldChar w:fldCharType="separate"/>
        </w:r>
        <w:r w:rsidR="00567724">
          <w:rPr>
            <w:noProof/>
            <w:webHidden/>
          </w:rPr>
          <w:t>58</w:t>
        </w:r>
        <w:r w:rsidR="00567724">
          <w:rPr>
            <w:noProof/>
            <w:webHidden/>
          </w:rPr>
          <w:fldChar w:fldCharType="end"/>
        </w:r>
      </w:hyperlink>
    </w:p>
    <w:p w14:paraId="33937FB8" w14:textId="77777777" w:rsidR="00567724" w:rsidRDefault="00A008B4">
      <w:pPr>
        <w:pStyle w:val="TableofFigures"/>
        <w:tabs>
          <w:tab w:val="right" w:leader="dot" w:pos="9350"/>
        </w:tabs>
        <w:rPr>
          <w:rFonts w:asciiTheme="minorHAnsi" w:eastAsiaTheme="minorEastAsia" w:hAnsiTheme="minorHAnsi" w:cstheme="minorBidi"/>
          <w:noProof/>
          <w:szCs w:val="22"/>
        </w:rPr>
      </w:pPr>
      <w:hyperlink w:anchor="_Toc478139440" w:history="1">
        <w:r w:rsidR="00567724" w:rsidRPr="009B3D0E">
          <w:rPr>
            <w:rStyle w:val="Hyperlink"/>
            <w:noProof/>
          </w:rPr>
          <w:t>Table 9: FDB Control Process Jobs</w:t>
        </w:r>
        <w:r w:rsidR="00567724">
          <w:rPr>
            <w:noProof/>
            <w:webHidden/>
          </w:rPr>
          <w:tab/>
        </w:r>
        <w:r w:rsidR="00567724">
          <w:rPr>
            <w:noProof/>
            <w:webHidden/>
          </w:rPr>
          <w:fldChar w:fldCharType="begin"/>
        </w:r>
        <w:r w:rsidR="00567724">
          <w:rPr>
            <w:noProof/>
            <w:webHidden/>
          </w:rPr>
          <w:instrText xml:space="preserve"> PAGEREF _Toc478139440 \h </w:instrText>
        </w:r>
        <w:r w:rsidR="00567724">
          <w:rPr>
            <w:noProof/>
            <w:webHidden/>
          </w:rPr>
        </w:r>
        <w:r w:rsidR="00567724">
          <w:rPr>
            <w:noProof/>
            <w:webHidden/>
          </w:rPr>
          <w:fldChar w:fldCharType="separate"/>
        </w:r>
        <w:r w:rsidR="00567724">
          <w:rPr>
            <w:noProof/>
            <w:webHidden/>
          </w:rPr>
          <w:t>76</w:t>
        </w:r>
        <w:r w:rsidR="00567724">
          <w:rPr>
            <w:noProof/>
            <w:webHidden/>
          </w:rPr>
          <w:fldChar w:fldCharType="end"/>
        </w:r>
      </w:hyperlink>
    </w:p>
    <w:p w14:paraId="3C978DA9" w14:textId="77777777" w:rsidR="00567724" w:rsidRDefault="00A008B4">
      <w:pPr>
        <w:pStyle w:val="TableofFigures"/>
        <w:tabs>
          <w:tab w:val="right" w:leader="dot" w:pos="9350"/>
        </w:tabs>
        <w:rPr>
          <w:rFonts w:asciiTheme="minorHAnsi" w:eastAsiaTheme="minorEastAsia" w:hAnsiTheme="minorHAnsi" w:cstheme="minorBidi"/>
          <w:noProof/>
          <w:szCs w:val="22"/>
        </w:rPr>
      </w:pPr>
      <w:hyperlink w:anchor="_Toc478139441" w:history="1">
        <w:r w:rsidR="00567724" w:rsidRPr="009B3D0E">
          <w:rPr>
            <w:rStyle w:val="Hyperlink"/>
            <w:noProof/>
          </w:rPr>
          <w:t>Table 10: Jobs Table - National Settings</w:t>
        </w:r>
        <w:r w:rsidR="00567724">
          <w:rPr>
            <w:noProof/>
            <w:webHidden/>
          </w:rPr>
          <w:tab/>
        </w:r>
        <w:r w:rsidR="00567724">
          <w:rPr>
            <w:noProof/>
            <w:webHidden/>
          </w:rPr>
          <w:fldChar w:fldCharType="begin"/>
        </w:r>
        <w:r w:rsidR="00567724">
          <w:rPr>
            <w:noProof/>
            <w:webHidden/>
          </w:rPr>
          <w:instrText xml:space="preserve"> PAGEREF _Toc478139441 \h </w:instrText>
        </w:r>
        <w:r w:rsidR="00567724">
          <w:rPr>
            <w:noProof/>
            <w:webHidden/>
          </w:rPr>
        </w:r>
        <w:r w:rsidR="00567724">
          <w:rPr>
            <w:noProof/>
            <w:webHidden/>
          </w:rPr>
          <w:fldChar w:fldCharType="separate"/>
        </w:r>
        <w:r w:rsidR="00567724">
          <w:rPr>
            <w:noProof/>
            <w:webHidden/>
          </w:rPr>
          <w:t>78</w:t>
        </w:r>
        <w:r w:rsidR="00567724">
          <w:rPr>
            <w:noProof/>
            <w:webHidden/>
          </w:rPr>
          <w:fldChar w:fldCharType="end"/>
        </w:r>
      </w:hyperlink>
    </w:p>
    <w:p w14:paraId="1D2261BE" w14:textId="77777777" w:rsidR="00567724" w:rsidRDefault="00A008B4">
      <w:pPr>
        <w:pStyle w:val="TableofFigures"/>
        <w:tabs>
          <w:tab w:val="right" w:leader="dot" w:pos="9350"/>
        </w:tabs>
        <w:rPr>
          <w:rFonts w:asciiTheme="minorHAnsi" w:eastAsiaTheme="minorEastAsia" w:hAnsiTheme="minorHAnsi" w:cstheme="minorBidi"/>
          <w:noProof/>
          <w:szCs w:val="22"/>
        </w:rPr>
      </w:pPr>
      <w:hyperlink w:anchor="_Toc478139442" w:history="1">
        <w:r w:rsidR="00567724" w:rsidRPr="009B3D0E">
          <w:rPr>
            <w:rStyle w:val="Hyperlink"/>
            <w:noProof/>
          </w:rPr>
          <w:t>Table 11: PPS-N User Roles</w:t>
        </w:r>
        <w:r w:rsidR="00567724">
          <w:rPr>
            <w:noProof/>
            <w:webHidden/>
          </w:rPr>
          <w:tab/>
        </w:r>
        <w:r w:rsidR="00567724">
          <w:rPr>
            <w:noProof/>
            <w:webHidden/>
          </w:rPr>
          <w:fldChar w:fldCharType="begin"/>
        </w:r>
        <w:r w:rsidR="00567724">
          <w:rPr>
            <w:noProof/>
            <w:webHidden/>
          </w:rPr>
          <w:instrText xml:space="preserve"> PAGEREF _Toc478139442 \h </w:instrText>
        </w:r>
        <w:r w:rsidR="00567724">
          <w:rPr>
            <w:noProof/>
            <w:webHidden/>
          </w:rPr>
        </w:r>
        <w:r w:rsidR="00567724">
          <w:rPr>
            <w:noProof/>
            <w:webHidden/>
          </w:rPr>
          <w:fldChar w:fldCharType="separate"/>
        </w:r>
        <w:r w:rsidR="00567724">
          <w:rPr>
            <w:noProof/>
            <w:webHidden/>
          </w:rPr>
          <w:t>79</w:t>
        </w:r>
        <w:r w:rsidR="00567724">
          <w:rPr>
            <w:noProof/>
            <w:webHidden/>
          </w:rPr>
          <w:fldChar w:fldCharType="end"/>
        </w:r>
      </w:hyperlink>
    </w:p>
    <w:p w14:paraId="41940AD2" w14:textId="67A26797" w:rsidR="00FB3AB2" w:rsidRPr="00EB597E" w:rsidRDefault="00F33D03" w:rsidP="003110DB">
      <w:pPr>
        <w:pStyle w:val="BodyText"/>
        <w:rPr>
          <w:rFonts w:ascii="Arial" w:hAnsi="Arial" w:cs="Arial"/>
          <w:sz w:val="24"/>
          <w:szCs w:val="24"/>
        </w:rPr>
      </w:pPr>
      <w:r>
        <w:rPr>
          <w:szCs w:val="24"/>
        </w:rPr>
        <w:fldChar w:fldCharType="end"/>
      </w:r>
    </w:p>
    <w:p w14:paraId="41940AD3" w14:textId="77777777" w:rsidR="00FB3AB2" w:rsidRPr="00982DEE" w:rsidRDefault="00FB3AB2" w:rsidP="00FB3AB2">
      <w:pPr>
        <w:pStyle w:val="BodyText"/>
        <w:jc w:val="center"/>
        <w:rPr>
          <w:b/>
          <w:sz w:val="32"/>
        </w:rPr>
      </w:pPr>
      <w:r w:rsidRPr="00982DEE">
        <w:rPr>
          <w:b/>
          <w:sz w:val="32"/>
        </w:rPr>
        <w:t>LIST OF FIGURES</w:t>
      </w:r>
    </w:p>
    <w:p w14:paraId="1EDCEED2" w14:textId="77777777" w:rsidR="0043049B" w:rsidRDefault="00FB3AB2">
      <w:pPr>
        <w:pStyle w:val="TableofFigures"/>
        <w:tabs>
          <w:tab w:val="right" w:leader="dot" w:pos="9350"/>
        </w:tabs>
        <w:rPr>
          <w:rFonts w:asciiTheme="minorHAnsi" w:eastAsiaTheme="minorEastAsia" w:hAnsiTheme="minorHAnsi" w:cstheme="minorBidi"/>
          <w:noProof/>
          <w:szCs w:val="22"/>
        </w:rPr>
      </w:pPr>
      <w:r w:rsidRPr="00EB597E">
        <w:rPr>
          <w:rFonts w:ascii="Arial" w:hAnsi="Arial" w:cs="Arial"/>
          <w:szCs w:val="24"/>
        </w:rPr>
        <w:fldChar w:fldCharType="begin"/>
      </w:r>
      <w:r w:rsidRPr="00EB597E">
        <w:rPr>
          <w:rFonts w:ascii="Arial" w:hAnsi="Arial" w:cs="Arial"/>
          <w:szCs w:val="24"/>
        </w:rPr>
        <w:instrText xml:space="preserve"> TOC \h \z \c "Figure" </w:instrText>
      </w:r>
      <w:r w:rsidRPr="00EB597E">
        <w:rPr>
          <w:rFonts w:ascii="Arial" w:hAnsi="Arial" w:cs="Arial"/>
          <w:szCs w:val="24"/>
        </w:rPr>
        <w:fldChar w:fldCharType="separate"/>
      </w:r>
      <w:hyperlink w:anchor="_Toc478139536" w:history="1">
        <w:r w:rsidR="0043049B" w:rsidRPr="00946B6F">
          <w:rPr>
            <w:rStyle w:val="Hyperlink"/>
            <w:noProof/>
          </w:rPr>
          <w:t>Figure 1: PPS-N Interaction Flow</w:t>
        </w:r>
        <w:r w:rsidR="0043049B">
          <w:rPr>
            <w:noProof/>
            <w:webHidden/>
          </w:rPr>
          <w:tab/>
        </w:r>
        <w:r w:rsidR="0043049B">
          <w:rPr>
            <w:noProof/>
            <w:webHidden/>
          </w:rPr>
          <w:fldChar w:fldCharType="begin"/>
        </w:r>
        <w:r w:rsidR="0043049B">
          <w:rPr>
            <w:noProof/>
            <w:webHidden/>
          </w:rPr>
          <w:instrText xml:space="preserve"> PAGEREF _Toc478139536 \h </w:instrText>
        </w:r>
        <w:r w:rsidR="0043049B">
          <w:rPr>
            <w:noProof/>
            <w:webHidden/>
          </w:rPr>
        </w:r>
        <w:r w:rsidR="0043049B">
          <w:rPr>
            <w:noProof/>
            <w:webHidden/>
          </w:rPr>
          <w:fldChar w:fldCharType="separate"/>
        </w:r>
        <w:r w:rsidR="0043049B">
          <w:rPr>
            <w:noProof/>
            <w:webHidden/>
          </w:rPr>
          <w:t>4</w:t>
        </w:r>
        <w:r w:rsidR="0043049B">
          <w:rPr>
            <w:noProof/>
            <w:webHidden/>
          </w:rPr>
          <w:fldChar w:fldCharType="end"/>
        </w:r>
      </w:hyperlink>
    </w:p>
    <w:p w14:paraId="1CC2A4C4"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37" w:history="1">
        <w:r w:rsidR="0043049B" w:rsidRPr="00946B6F">
          <w:rPr>
            <w:rStyle w:val="Hyperlink"/>
            <w:noProof/>
          </w:rPr>
          <w:t>Figure 2: IAM Single Sign On Login Screen</w:t>
        </w:r>
        <w:r w:rsidR="0043049B">
          <w:rPr>
            <w:noProof/>
            <w:webHidden/>
          </w:rPr>
          <w:tab/>
        </w:r>
        <w:r w:rsidR="0043049B">
          <w:rPr>
            <w:noProof/>
            <w:webHidden/>
          </w:rPr>
          <w:fldChar w:fldCharType="begin"/>
        </w:r>
        <w:r w:rsidR="0043049B">
          <w:rPr>
            <w:noProof/>
            <w:webHidden/>
          </w:rPr>
          <w:instrText xml:space="preserve"> PAGEREF _Toc478139537 \h </w:instrText>
        </w:r>
        <w:r w:rsidR="0043049B">
          <w:rPr>
            <w:noProof/>
            <w:webHidden/>
          </w:rPr>
        </w:r>
        <w:r w:rsidR="0043049B">
          <w:rPr>
            <w:noProof/>
            <w:webHidden/>
          </w:rPr>
          <w:fldChar w:fldCharType="separate"/>
        </w:r>
        <w:r w:rsidR="0043049B">
          <w:rPr>
            <w:noProof/>
            <w:webHidden/>
          </w:rPr>
          <w:t>10</w:t>
        </w:r>
        <w:r w:rsidR="0043049B">
          <w:rPr>
            <w:noProof/>
            <w:webHidden/>
          </w:rPr>
          <w:fldChar w:fldCharType="end"/>
        </w:r>
      </w:hyperlink>
    </w:p>
    <w:p w14:paraId="7237A8B3"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38" w:history="1">
        <w:r w:rsidR="0043049B" w:rsidRPr="00946B6F">
          <w:rPr>
            <w:rStyle w:val="Hyperlink"/>
            <w:noProof/>
          </w:rPr>
          <w:t>Figure 3: Header and Navigation</w:t>
        </w:r>
        <w:r w:rsidR="0043049B">
          <w:rPr>
            <w:noProof/>
            <w:webHidden/>
          </w:rPr>
          <w:tab/>
        </w:r>
        <w:r w:rsidR="0043049B">
          <w:rPr>
            <w:noProof/>
            <w:webHidden/>
          </w:rPr>
          <w:fldChar w:fldCharType="begin"/>
        </w:r>
        <w:r w:rsidR="0043049B">
          <w:rPr>
            <w:noProof/>
            <w:webHidden/>
          </w:rPr>
          <w:instrText xml:space="preserve"> PAGEREF _Toc478139538 \h </w:instrText>
        </w:r>
        <w:r w:rsidR="0043049B">
          <w:rPr>
            <w:noProof/>
            <w:webHidden/>
          </w:rPr>
        </w:r>
        <w:r w:rsidR="0043049B">
          <w:rPr>
            <w:noProof/>
            <w:webHidden/>
          </w:rPr>
          <w:fldChar w:fldCharType="separate"/>
        </w:r>
        <w:r w:rsidR="0043049B">
          <w:rPr>
            <w:noProof/>
            <w:webHidden/>
          </w:rPr>
          <w:t>10</w:t>
        </w:r>
        <w:r w:rsidR="0043049B">
          <w:rPr>
            <w:noProof/>
            <w:webHidden/>
          </w:rPr>
          <w:fldChar w:fldCharType="end"/>
        </w:r>
      </w:hyperlink>
    </w:p>
    <w:p w14:paraId="5C4FCF64"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39" w:history="1">
        <w:r w:rsidR="0043049B" w:rsidRPr="00946B6F">
          <w:rPr>
            <w:rStyle w:val="Hyperlink"/>
            <w:noProof/>
          </w:rPr>
          <w:t>Figure 4: Home Page</w:t>
        </w:r>
        <w:r w:rsidR="0043049B">
          <w:rPr>
            <w:noProof/>
            <w:webHidden/>
          </w:rPr>
          <w:tab/>
        </w:r>
        <w:r w:rsidR="0043049B">
          <w:rPr>
            <w:noProof/>
            <w:webHidden/>
          </w:rPr>
          <w:fldChar w:fldCharType="begin"/>
        </w:r>
        <w:r w:rsidR="0043049B">
          <w:rPr>
            <w:noProof/>
            <w:webHidden/>
          </w:rPr>
          <w:instrText xml:space="preserve"> PAGEREF _Toc478139539 \h </w:instrText>
        </w:r>
        <w:r w:rsidR="0043049B">
          <w:rPr>
            <w:noProof/>
            <w:webHidden/>
          </w:rPr>
        </w:r>
        <w:r w:rsidR="0043049B">
          <w:rPr>
            <w:noProof/>
            <w:webHidden/>
          </w:rPr>
          <w:fldChar w:fldCharType="separate"/>
        </w:r>
        <w:r w:rsidR="0043049B">
          <w:rPr>
            <w:noProof/>
            <w:webHidden/>
          </w:rPr>
          <w:t>12</w:t>
        </w:r>
        <w:r w:rsidR="0043049B">
          <w:rPr>
            <w:noProof/>
            <w:webHidden/>
          </w:rPr>
          <w:fldChar w:fldCharType="end"/>
        </w:r>
      </w:hyperlink>
    </w:p>
    <w:p w14:paraId="7CD40C9C"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40" w:history="1">
        <w:r w:rsidR="0043049B" w:rsidRPr="00946B6F">
          <w:rPr>
            <w:rStyle w:val="Hyperlink"/>
            <w:noProof/>
          </w:rPr>
          <w:t>Figure 5: Manage PPS Tab</w:t>
        </w:r>
        <w:r w:rsidR="0043049B">
          <w:rPr>
            <w:noProof/>
            <w:webHidden/>
          </w:rPr>
          <w:tab/>
        </w:r>
        <w:r w:rsidR="0043049B">
          <w:rPr>
            <w:noProof/>
            <w:webHidden/>
          </w:rPr>
          <w:fldChar w:fldCharType="begin"/>
        </w:r>
        <w:r w:rsidR="0043049B">
          <w:rPr>
            <w:noProof/>
            <w:webHidden/>
          </w:rPr>
          <w:instrText xml:space="preserve"> PAGEREF _Toc478139540 \h </w:instrText>
        </w:r>
        <w:r w:rsidR="0043049B">
          <w:rPr>
            <w:noProof/>
            <w:webHidden/>
          </w:rPr>
        </w:r>
        <w:r w:rsidR="0043049B">
          <w:rPr>
            <w:noProof/>
            <w:webHidden/>
          </w:rPr>
          <w:fldChar w:fldCharType="separate"/>
        </w:r>
        <w:r w:rsidR="0043049B">
          <w:rPr>
            <w:noProof/>
            <w:webHidden/>
          </w:rPr>
          <w:t>13</w:t>
        </w:r>
        <w:r w:rsidR="0043049B">
          <w:rPr>
            <w:noProof/>
            <w:webHidden/>
          </w:rPr>
          <w:fldChar w:fldCharType="end"/>
        </w:r>
      </w:hyperlink>
    </w:p>
    <w:p w14:paraId="6DF4C257"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41" w:history="1">
        <w:r w:rsidR="0043049B" w:rsidRPr="00946B6F">
          <w:rPr>
            <w:rStyle w:val="Hyperlink"/>
            <w:noProof/>
          </w:rPr>
          <w:t>Figure 6: Simple Search</w:t>
        </w:r>
        <w:r w:rsidR="0043049B">
          <w:rPr>
            <w:noProof/>
            <w:webHidden/>
          </w:rPr>
          <w:tab/>
        </w:r>
        <w:r w:rsidR="0043049B">
          <w:rPr>
            <w:noProof/>
            <w:webHidden/>
          </w:rPr>
          <w:fldChar w:fldCharType="begin"/>
        </w:r>
        <w:r w:rsidR="0043049B">
          <w:rPr>
            <w:noProof/>
            <w:webHidden/>
          </w:rPr>
          <w:instrText xml:space="preserve"> PAGEREF _Toc478139541 \h </w:instrText>
        </w:r>
        <w:r w:rsidR="0043049B">
          <w:rPr>
            <w:noProof/>
            <w:webHidden/>
          </w:rPr>
        </w:r>
        <w:r w:rsidR="0043049B">
          <w:rPr>
            <w:noProof/>
            <w:webHidden/>
          </w:rPr>
          <w:fldChar w:fldCharType="separate"/>
        </w:r>
        <w:r w:rsidR="0043049B">
          <w:rPr>
            <w:noProof/>
            <w:webHidden/>
          </w:rPr>
          <w:t>13</w:t>
        </w:r>
        <w:r w:rsidR="0043049B">
          <w:rPr>
            <w:noProof/>
            <w:webHidden/>
          </w:rPr>
          <w:fldChar w:fldCharType="end"/>
        </w:r>
      </w:hyperlink>
    </w:p>
    <w:p w14:paraId="61D0859B"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42" w:history="1">
        <w:r w:rsidR="0043049B" w:rsidRPr="00946B6F">
          <w:rPr>
            <w:rStyle w:val="Hyperlink"/>
            <w:noProof/>
          </w:rPr>
          <w:t>Figure 7: Simple Search Select Item Type</w:t>
        </w:r>
        <w:r w:rsidR="0043049B">
          <w:rPr>
            <w:noProof/>
            <w:webHidden/>
          </w:rPr>
          <w:tab/>
        </w:r>
        <w:r w:rsidR="0043049B">
          <w:rPr>
            <w:noProof/>
            <w:webHidden/>
          </w:rPr>
          <w:fldChar w:fldCharType="begin"/>
        </w:r>
        <w:r w:rsidR="0043049B">
          <w:rPr>
            <w:noProof/>
            <w:webHidden/>
          </w:rPr>
          <w:instrText xml:space="preserve"> PAGEREF _Toc478139542 \h </w:instrText>
        </w:r>
        <w:r w:rsidR="0043049B">
          <w:rPr>
            <w:noProof/>
            <w:webHidden/>
          </w:rPr>
        </w:r>
        <w:r w:rsidR="0043049B">
          <w:rPr>
            <w:noProof/>
            <w:webHidden/>
          </w:rPr>
          <w:fldChar w:fldCharType="separate"/>
        </w:r>
        <w:r w:rsidR="0043049B">
          <w:rPr>
            <w:noProof/>
            <w:webHidden/>
          </w:rPr>
          <w:t>14</w:t>
        </w:r>
        <w:r w:rsidR="0043049B">
          <w:rPr>
            <w:noProof/>
            <w:webHidden/>
          </w:rPr>
          <w:fldChar w:fldCharType="end"/>
        </w:r>
      </w:hyperlink>
    </w:p>
    <w:p w14:paraId="17A26AD8"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43" w:history="1">
        <w:r w:rsidR="0043049B" w:rsidRPr="00946B6F">
          <w:rPr>
            <w:rStyle w:val="Hyperlink"/>
            <w:noProof/>
          </w:rPr>
          <w:t>Figure 8: Simple Search Select Search Field</w:t>
        </w:r>
        <w:r w:rsidR="0043049B">
          <w:rPr>
            <w:noProof/>
            <w:webHidden/>
          </w:rPr>
          <w:tab/>
        </w:r>
        <w:r w:rsidR="0043049B">
          <w:rPr>
            <w:noProof/>
            <w:webHidden/>
          </w:rPr>
          <w:fldChar w:fldCharType="begin"/>
        </w:r>
        <w:r w:rsidR="0043049B">
          <w:rPr>
            <w:noProof/>
            <w:webHidden/>
          </w:rPr>
          <w:instrText xml:space="preserve"> PAGEREF _Toc478139543 \h </w:instrText>
        </w:r>
        <w:r w:rsidR="0043049B">
          <w:rPr>
            <w:noProof/>
            <w:webHidden/>
          </w:rPr>
        </w:r>
        <w:r w:rsidR="0043049B">
          <w:rPr>
            <w:noProof/>
            <w:webHidden/>
          </w:rPr>
          <w:fldChar w:fldCharType="separate"/>
        </w:r>
        <w:r w:rsidR="0043049B">
          <w:rPr>
            <w:noProof/>
            <w:webHidden/>
          </w:rPr>
          <w:t>14</w:t>
        </w:r>
        <w:r w:rsidR="0043049B">
          <w:rPr>
            <w:noProof/>
            <w:webHidden/>
          </w:rPr>
          <w:fldChar w:fldCharType="end"/>
        </w:r>
      </w:hyperlink>
    </w:p>
    <w:p w14:paraId="4CE9AAA6"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44" w:history="1">
        <w:r w:rsidR="0043049B" w:rsidRPr="00946B6F">
          <w:rPr>
            <w:rStyle w:val="Hyperlink"/>
            <w:noProof/>
          </w:rPr>
          <w:t>Figure 9: Simple Search Results</w:t>
        </w:r>
        <w:r w:rsidR="0043049B">
          <w:rPr>
            <w:noProof/>
            <w:webHidden/>
          </w:rPr>
          <w:tab/>
        </w:r>
        <w:r w:rsidR="0043049B">
          <w:rPr>
            <w:noProof/>
            <w:webHidden/>
          </w:rPr>
          <w:fldChar w:fldCharType="begin"/>
        </w:r>
        <w:r w:rsidR="0043049B">
          <w:rPr>
            <w:noProof/>
            <w:webHidden/>
          </w:rPr>
          <w:instrText xml:space="preserve"> PAGEREF _Toc478139544 \h </w:instrText>
        </w:r>
        <w:r w:rsidR="0043049B">
          <w:rPr>
            <w:noProof/>
            <w:webHidden/>
          </w:rPr>
        </w:r>
        <w:r w:rsidR="0043049B">
          <w:rPr>
            <w:noProof/>
            <w:webHidden/>
          </w:rPr>
          <w:fldChar w:fldCharType="separate"/>
        </w:r>
        <w:r w:rsidR="0043049B">
          <w:rPr>
            <w:noProof/>
            <w:webHidden/>
          </w:rPr>
          <w:t>16</w:t>
        </w:r>
        <w:r w:rsidR="0043049B">
          <w:rPr>
            <w:noProof/>
            <w:webHidden/>
          </w:rPr>
          <w:fldChar w:fldCharType="end"/>
        </w:r>
      </w:hyperlink>
    </w:p>
    <w:p w14:paraId="3B447567"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45" w:history="1">
        <w:r w:rsidR="0043049B" w:rsidRPr="00946B6F">
          <w:rPr>
            <w:rStyle w:val="Hyperlink"/>
            <w:noProof/>
          </w:rPr>
          <w:t>Figure 10: Export Bar</w:t>
        </w:r>
        <w:r w:rsidR="0043049B">
          <w:rPr>
            <w:noProof/>
            <w:webHidden/>
          </w:rPr>
          <w:tab/>
        </w:r>
        <w:r w:rsidR="0043049B">
          <w:rPr>
            <w:noProof/>
            <w:webHidden/>
          </w:rPr>
          <w:fldChar w:fldCharType="begin"/>
        </w:r>
        <w:r w:rsidR="0043049B">
          <w:rPr>
            <w:noProof/>
            <w:webHidden/>
          </w:rPr>
          <w:instrText xml:space="preserve"> PAGEREF _Toc478139545 \h </w:instrText>
        </w:r>
        <w:r w:rsidR="0043049B">
          <w:rPr>
            <w:noProof/>
            <w:webHidden/>
          </w:rPr>
        </w:r>
        <w:r w:rsidR="0043049B">
          <w:rPr>
            <w:noProof/>
            <w:webHidden/>
          </w:rPr>
          <w:fldChar w:fldCharType="separate"/>
        </w:r>
        <w:r w:rsidR="0043049B">
          <w:rPr>
            <w:noProof/>
            <w:webHidden/>
          </w:rPr>
          <w:t>16</w:t>
        </w:r>
        <w:r w:rsidR="0043049B">
          <w:rPr>
            <w:noProof/>
            <w:webHidden/>
          </w:rPr>
          <w:fldChar w:fldCharType="end"/>
        </w:r>
      </w:hyperlink>
    </w:p>
    <w:p w14:paraId="4C58B4C1"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46" w:history="1">
        <w:r w:rsidR="0043049B" w:rsidRPr="00946B6F">
          <w:rPr>
            <w:rStyle w:val="Hyperlink"/>
            <w:noProof/>
          </w:rPr>
          <w:t>Figure 11: Edit Item</w:t>
        </w:r>
        <w:r w:rsidR="0043049B">
          <w:rPr>
            <w:noProof/>
            <w:webHidden/>
          </w:rPr>
          <w:tab/>
        </w:r>
        <w:r w:rsidR="0043049B">
          <w:rPr>
            <w:noProof/>
            <w:webHidden/>
          </w:rPr>
          <w:fldChar w:fldCharType="begin"/>
        </w:r>
        <w:r w:rsidR="0043049B">
          <w:rPr>
            <w:noProof/>
            <w:webHidden/>
          </w:rPr>
          <w:instrText xml:space="preserve"> PAGEREF _Toc478139546 \h </w:instrText>
        </w:r>
        <w:r w:rsidR="0043049B">
          <w:rPr>
            <w:noProof/>
            <w:webHidden/>
          </w:rPr>
        </w:r>
        <w:r w:rsidR="0043049B">
          <w:rPr>
            <w:noProof/>
            <w:webHidden/>
          </w:rPr>
          <w:fldChar w:fldCharType="separate"/>
        </w:r>
        <w:r w:rsidR="0043049B">
          <w:rPr>
            <w:noProof/>
            <w:webHidden/>
          </w:rPr>
          <w:t>17</w:t>
        </w:r>
        <w:r w:rsidR="0043049B">
          <w:rPr>
            <w:noProof/>
            <w:webHidden/>
          </w:rPr>
          <w:fldChar w:fldCharType="end"/>
        </w:r>
      </w:hyperlink>
    </w:p>
    <w:p w14:paraId="021B1CC5"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47" w:history="1">
        <w:r w:rsidR="0043049B" w:rsidRPr="00946B6F">
          <w:rPr>
            <w:rStyle w:val="Hyperlink"/>
            <w:noProof/>
          </w:rPr>
          <w:t>Figure 12: Access Other Drug Item Tabs</w:t>
        </w:r>
        <w:r w:rsidR="0043049B">
          <w:rPr>
            <w:noProof/>
            <w:webHidden/>
          </w:rPr>
          <w:tab/>
        </w:r>
        <w:r w:rsidR="0043049B">
          <w:rPr>
            <w:noProof/>
            <w:webHidden/>
          </w:rPr>
          <w:fldChar w:fldCharType="begin"/>
        </w:r>
        <w:r w:rsidR="0043049B">
          <w:rPr>
            <w:noProof/>
            <w:webHidden/>
          </w:rPr>
          <w:instrText xml:space="preserve"> PAGEREF _Toc478139547 \h </w:instrText>
        </w:r>
        <w:r w:rsidR="0043049B">
          <w:rPr>
            <w:noProof/>
            <w:webHidden/>
          </w:rPr>
        </w:r>
        <w:r w:rsidR="0043049B">
          <w:rPr>
            <w:noProof/>
            <w:webHidden/>
          </w:rPr>
          <w:fldChar w:fldCharType="separate"/>
        </w:r>
        <w:r w:rsidR="0043049B">
          <w:rPr>
            <w:noProof/>
            <w:webHidden/>
          </w:rPr>
          <w:t>17</w:t>
        </w:r>
        <w:r w:rsidR="0043049B">
          <w:rPr>
            <w:noProof/>
            <w:webHidden/>
          </w:rPr>
          <w:fldChar w:fldCharType="end"/>
        </w:r>
      </w:hyperlink>
    </w:p>
    <w:p w14:paraId="652B5E12"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48" w:history="1">
        <w:r w:rsidR="0043049B" w:rsidRPr="00946B6F">
          <w:rPr>
            <w:rStyle w:val="Hyperlink"/>
            <w:noProof/>
          </w:rPr>
          <w:t>Figure 13: Create New [Item Type] from Existing Link</w:t>
        </w:r>
        <w:r w:rsidR="0043049B">
          <w:rPr>
            <w:noProof/>
            <w:webHidden/>
          </w:rPr>
          <w:tab/>
        </w:r>
        <w:r w:rsidR="0043049B">
          <w:rPr>
            <w:noProof/>
            <w:webHidden/>
          </w:rPr>
          <w:fldChar w:fldCharType="begin"/>
        </w:r>
        <w:r w:rsidR="0043049B">
          <w:rPr>
            <w:noProof/>
            <w:webHidden/>
          </w:rPr>
          <w:instrText xml:space="preserve"> PAGEREF _Toc478139548 \h </w:instrText>
        </w:r>
        <w:r w:rsidR="0043049B">
          <w:rPr>
            <w:noProof/>
            <w:webHidden/>
          </w:rPr>
        </w:r>
        <w:r w:rsidR="0043049B">
          <w:rPr>
            <w:noProof/>
            <w:webHidden/>
          </w:rPr>
          <w:fldChar w:fldCharType="separate"/>
        </w:r>
        <w:r w:rsidR="0043049B">
          <w:rPr>
            <w:noProof/>
            <w:webHidden/>
          </w:rPr>
          <w:t>18</w:t>
        </w:r>
        <w:r w:rsidR="0043049B">
          <w:rPr>
            <w:noProof/>
            <w:webHidden/>
          </w:rPr>
          <w:fldChar w:fldCharType="end"/>
        </w:r>
      </w:hyperlink>
    </w:p>
    <w:p w14:paraId="4BC4D4B2"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49" w:history="1">
        <w:r w:rsidR="0043049B" w:rsidRPr="00946B6F">
          <w:rPr>
            <w:rStyle w:val="Hyperlink"/>
            <w:noProof/>
          </w:rPr>
          <w:t>Figure 14: Create New [Item Type] from Blank Link</w:t>
        </w:r>
        <w:r w:rsidR="0043049B">
          <w:rPr>
            <w:noProof/>
            <w:webHidden/>
          </w:rPr>
          <w:tab/>
        </w:r>
        <w:r w:rsidR="0043049B">
          <w:rPr>
            <w:noProof/>
            <w:webHidden/>
          </w:rPr>
          <w:fldChar w:fldCharType="begin"/>
        </w:r>
        <w:r w:rsidR="0043049B">
          <w:rPr>
            <w:noProof/>
            <w:webHidden/>
          </w:rPr>
          <w:instrText xml:space="preserve"> PAGEREF _Toc478139549 \h </w:instrText>
        </w:r>
        <w:r w:rsidR="0043049B">
          <w:rPr>
            <w:noProof/>
            <w:webHidden/>
          </w:rPr>
        </w:r>
        <w:r w:rsidR="0043049B">
          <w:rPr>
            <w:noProof/>
            <w:webHidden/>
          </w:rPr>
          <w:fldChar w:fldCharType="separate"/>
        </w:r>
        <w:r w:rsidR="0043049B">
          <w:rPr>
            <w:noProof/>
            <w:webHidden/>
          </w:rPr>
          <w:t>19</w:t>
        </w:r>
        <w:r w:rsidR="0043049B">
          <w:rPr>
            <w:noProof/>
            <w:webHidden/>
          </w:rPr>
          <w:fldChar w:fldCharType="end"/>
        </w:r>
      </w:hyperlink>
    </w:p>
    <w:p w14:paraId="5920A0AE"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50" w:history="1">
        <w:r w:rsidR="0043049B" w:rsidRPr="00946B6F">
          <w:rPr>
            <w:rStyle w:val="Hyperlink"/>
            <w:noProof/>
          </w:rPr>
          <w:t>Figure 15: Create New Product Template</w:t>
        </w:r>
        <w:r w:rsidR="0043049B">
          <w:rPr>
            <w:noProof/>
            <w:webHidden/>
          </w:rPr>
          <w:tab/>
        </w:r>
        <w:r w:rsidR="0043049B">
          <w:rPr>
            <w:noProof/>
            <w:webHidden/>
          </w:rPr>
          <w:fldChar w:fldCharType="begin"/>
        </w:r>
        <w:r w:rsidR="0043049B">
          <w:rPr>
            <w:noProof/>
            <w:webHidden/>
          </w:rPr>
          <w:instrText xml:space="preserve"> PAGEREF _Toc478139550 \h </w:instrText>
        </w:r>
        <w:r w:rsidR="0043049B">
          <w:rPr>
            <w:noProof/>
            <w:webHidden/>
          </w:rPr>
        </w:r>
        <w:r w:rsidR="0043049B">
          <w:rPr>
            <w:noProof/>
            <w:webHidden/>
          </w:rPr>
          <w:fldChar w:fldCharType="separate"/>
        </w:r>
        <w:r w:rsidR="0043049B">
          <w:rPr>
            <w:noProof/>
            <w:webHidden/>
          </w:rPr>
          <w:t>20</w:t>
        </w:r>
        <w:r w:rsidR="0043049B">
          <w:rPr>
            <w:noProof/>
            <w:webHidden/>
          </w:rPr>
          <w:fldChar w:fldCharType="end"/>
        </w:r>
      </w:hyperlink>
    </w:p>
    <w:p w14:paraId="53C12241"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51" w:history="1">
        <w:r w:rsidR="0043049B" w:rsidRPr="00946B6F">
          <w:rPr>
            <w:rStyle w:val="Hyperlink"/>
            <w:noProof/>
          </w:rPr>
          <w:t>Figure 16: Enter New Product Fields</w:t>
        </w:r>
        <w:r w:rsidR="0043049B">
          <w:rPr>
            <w:noProof/>
            <w:webHidden/>
          </w:rPr>
          <w:tab/>
        </w:r>
        <w:r w:rsidR="0043049B">
          <w:rPr>
            <w:noProof/>
            <w:webHidden/>
          </w:rPr>
          <w:fldChar w:fldCharType="begin"/>
        </w:r>
        <w:r w:rsidR="0043049B">
          <w:rPr>
            <w:noProof/>
            <w:webHidden/>
          </w:rPr>
          <w:instrText xml:space="preserve"> PAGEREF _Toc478139551 \h </w:instrText>
        </w:r>
        <w:r w:rsidR="0043049B">
          <w:rPr>
            <w:noProof/>
            <w:webHidden/>
          </w:rPr>
        </w:r>
        <w:r w:rsidR="0043049B">
          <w:rPr>
            <w:noProof/>
            <w:webHidden/>
          </w:rPr>
          <w:fldChar w:fldCharType="separate"/>
        </w:r>
        <w:r w:rsidR="0043049B">
          <w:rPr>
            <w:noProof/>
            <w:webHidden/>
          </w:rPr>
          <w:t>22</w:t>
        </w:r>
        <w:r w:rsidR="0043049B">
          <w:rPr>
            <w:noProof/>
            <w:webHidden/>
          </w:rPr>
          <w:fldChar w:fldCharType="end"/>
        </w:r>
      </w:hyperlink>
    </w:p>
    <w:p w14:paraId="334BF8CC"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52" w:history="1">
        <w:r w:rsidR="0043049B" w:rsidRPr="00946B6F">
          <w:rPr>
            <w:rStyle w:val="Hyperlink"/>
            <w:noProof/>
          </w:rPr>
          <w:t>Figure 17: Create New Product Confirmation</w:t>
        </w:r>
        <w:r w:rsidR="0043049B">
          <w:rPr>
            <w:noProof/>
            <w:webHidden/>
          </w:rPr>
          <w:tab/>
        </w:r>
        <w:r w:rsidR="0043049B">
          <w:rPr>
            <w:noProof/>
            <w:webHidden/>
          </w:rPr>
          <w:fldChar w:fldCharType="begin"/>
        </w:r>
        <w:r w:rsidR="0043049B">
          <w:rPr>
            <w:noProof/>
            <w:webHidden/>
          </w:rPr>
          <w:instrText xml:space="preserve"> PAGEREF _Toc478139552 \h </w:instrText>
        </w:r>
        <w:r w:rsidR="0043049B">
          <w:rPr>
            <w:noProof/>
            <w:webHidden/>
          </w:rPr>
        </w:r>
        <w:r w:rsidR="0043049B">
          <w:rPr>
            <w:noProof/>
            <w:webHidden/>
          </w:rPr>
          <w:fldChar w:fldCharType="separate"/>
        </w:r>
        <w:r w:rsidR="0043049B">
          <w:rPr>
            <w:noProof/>
            <w:webHidden/>
          </w:rPr>
          <w:t>23</w:t>
        </w:r>
        <w:r w:rsidR="0043049B">
          <w:rPr>
            <w:noProof/>
            <w:webHidden/>
          </w:rPr>
          <w:fldChar w:fldCharType="end"/>
        </w:r>
      </w:hyperlink>
    </w:p>
    <w:p w14:paraId="04947424"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53" w:history="1">
        <w:r w:rsidR="0043049B" w:rsidRPr="00946B6F">
          <w:rPr>
            <w:rStyle w:val="Hyperlink"/>
            <w:noProof/>
          </w:rPr>
          <w:t>Figure 18: Advanced Search Link</w:t>
        </w:r>
        <w:r w:rsidR="0043049B">
          <w:rPr>
            <w:noProof/>
            <w:webHidden/>
          </w:rPr>
          <w:tab/>
        </w:r>
        <w:r w:rsidR="0043049B">
          <w:rPr>
            <w:noProof/>
            <w:webHidden/>
          </w:rPr>
          <w:fldChar w:fldCharType="begin"/>
        </w:r>
        <w:r w:rsidR="0043049B">
          <w:rPr>
            <w:noProof/>
            <w:webHidden/>
          </w:rPr>
          <w:instrText xml:space="preserve"> PAGEREF _Toc478139553 \h </w:instrText>
        </w:r>
        <w:r w:rsidR="0043049B">
          <w:rPr>
            <w:noProof/>
            <w:webHidden/>
          </w:rPr>
        </w:r>
        <w:r w:rsidR="0043049B">
          <w:rPr>
            <w:noProof/>
            <w:webHidden/>
          </w:rPr>
          <w:fldChar w:fldCharType="separate"/>
        </w:r>
        <w:r w:rsidR="0043049B">
          <w:rPr>
            <w:noProof/>
            <w:webHidden/>
          </w:rPr>
          <w:t>24</w:t>
        </w:r>
        <w:r w:rsidR="0043049B">
          <w:rPr>
            <w:noProof/>
            <w:webHidden/>
          </w:rPr>
          <w:fldChar w:fldCharType="end"/>
        </w:r>
      </w:hyperlink>
    </w:p>
    <w:p w14:paraId="4E384E3D"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54" w:history="1">
        <w:r w:rsidR="0043049B" w:rsidRPr="00946B6F">
          <w:rPr>
            <w:rStyle w:val="Hyperlink"/>
            <w:noProof/>
          </w:rPr>
          <w:t>Figure 19: Advanced Search Page</w:t>
        </w:r>
        <w:r w:rsidR="0043049B">
          <w:rPr>
            <w:noProof/>
            <w:webHidden/>
          </w:rPr>
          <w:tab/>
        </w:r>
        <w:r w:rsidR="0043049B">
          <w:rPr>
            <w:noProof/>
            <w:webHidden/>
          </w:rPr>
          <w:fldChar w:fldCharType="begin"/>
        </w:r>
        <w:r w:rsidR="0043049B">
          <w:rPr>
            <w:noProof/>
            <w:webHidden/>
          </w:rPr>
          <w:instrText xml:space="preserve"> PAGEREF _Toc478139554 \h </w:instrText>
        </w:r>
        <w:r w:rsidR="0043049B">
          <w:rPr>
            <w:noProof/>
            <w:webHidden/>
          </w:rPr>
        </w:r>
        <w:r w:rsidR="0043049B">
          <w:rPr>
            <w:noProof/>
            <w:webHidden/>
          </w:rPr>
          <w:fldChar w:fldCharType="separate"/>
        </w:r>
        <w:r w:rsidR="0043049B">
          <w:rPr>
            <w:noProof/>
            <w:webHidden/>
          </w:rPr>
          <w:t>24</w:t>
        </w:r>
        <w:r w:rsidR="0043049B">
          <w:rPr>
            <w:noProof/>
            <w:webHidden/>
          </w:rPr>
          <w:fldChar w:fldCharType="end"/>
        </w:r>
      </w:hyperlink>
    </w:p>
    <w:p w14:paraId="611E46BC"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55" w:history="1">
        <w:r w:rsidR="0043049B" w:rsidRPr="00946B6F">
          <w:rPr>
            <w:rStyle w:val="Hyperlink"/>
            <w:noProof/>
          </w:rPr>
          <w:t>Figure 20: Search Templates</w:t>
        </w:r>
        <w:r w:rsidR="0043049B">
          <w:rPr>
            <w:noProof/>
            <w:webHidden/>
          </w:rPr>
          <w:tab/>
        </w:r>
        <w:r w:rsidR="0043049B">
          <w:rPr>
            <w:noProof/>
            <w:webHidden/>
          </w:rPr>
          <w:fldChar w:fldCharType="begin"/>
        </w:r>
        <w:r w:rsidR="0043049B">
          <w:rPr>
            <w:noProof/>
            <w:webHidden/>
          </w:rPr>
          <w:instrText xml:space="preserve"> PAGEREF _Toc478139555 \h </w:instrText>
        </w:r>
        <w:r w:rsidR="0043049B">
          <w:rPr>
            <w:noProof/>
            <w:webHidden/>
          </w:rPr>
        </w:r>
        <w:r w:rsidR="0043049B">
          <w:rPr>
            <w:noProof/>
            <w:webHidden/>
          </w:rPr>
          <w:fldChar w:fldCharType="separate"/>
        </w:r>
        <w:r w:rsidR="0043049B">
          <w:rPr>
            <w:noProof/>
            <w:webHidden/>
          </w:rPr>
          <w:t>25</w:t>
        </w:r>
        <w:r w:rsidR="0043049B">
          <w:rPr>
            <w:noProof/>
            <w:webHidden/>
          </w:rPr>
          <w:fldChar w:fldCharType="end"/>
        </w:r>
      </w:hyperlink>
    </w:p>
    <w:p w14:paraId="618C8C90"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56" w:history="1">
        <w:r w:rsidR="0043049B" w:rsidRPr="00946B6F">
          <w:rPr>
            <w:rStyle w:val="Hyperlink"/>
            <w:noProof/>
          </w:rPr>
          <w:t>Figure 21: Advanced  Search Dropdown List</w:t>
        </w:r>
        <w:r w:rsidR="0043049B">
          <w:rPr>
            <w:noProof/>
            <w:webHidden/>
          </w:rPr>
          <w:tab/>
        </w:r>
        <w:r w:rsidR="0043049B">
          <w:rPr>
            <w:noProof/>
            <w:webHidden/>
          </w:rPr>
          <w:fldChar w:fldCharType="begin"/>
        </w:r>
        <w:r w:rsidR="0043049B">
          <w:rPr>
            <w:noProof/>
            <w:webHidden/>
          </w:rPr>
          <w:instrText xml:space="preserve"> PAGEREF _Toc478139556 \h </w:instrText>
        </w:r>
        <w:r w:rsidR="0043049B">
          <w:rPr>
            <w:noProof/>
            <w:webHidden/>
          </w:rPr>
        </w:r>
        <w:r w:rsidR="0043049B">
          <w:rPr>
            <w:noProof/>
            <w:webHidden/>
          </w:rPr>
          <w:fldChar w:fldCharType="separate"/>
        </w:r>
        <w:r w:rsidR="0043049B">
          <w:rPr>
            <w:noProof/>
            <w:webHidden/>
          </w:rPr>
          <w:t>26</w:t>
        </w:r>
        <w:r w:rsidR="0043049B">
          <w:rPr>
            <w:noProof/>
            <w:webHidden/>
          </w:rPr>
          <w:fldChar w:fldCharType="end"/>
        </w:r>
      </w:hyperlink>
    </w:p>
    <w:p w14:paraId="67F94A39"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57" w:history="1">
        <w:r w:rsidR="0043049B" w:rsidRPr="00946B6F">
          <w:rPr>
            <w:rStyle w:val="Hyperlink"/>
            <w:noProof/>
          </w:rPr>
          <w:t>Figure 22: Advanced Search Parameter</w:t>
        </w:r>
        <w:r w:rsidR="0043049B">
          <w:rPr>
            <w:noProof/>
            <w:webHidden/>
          </w:rPr>
          <w:tab/>
        </w:r>
        <w:r w:rsidR="0043049B">
          <w:rPr>
            <w:noProof/>
            <w:webHidden/>
          </w:rPr>
          <w:fldChar w:fldCharType="begin"/>
        </w:r>
        <w:r w:rsidR="0043049B">
          <w:rPr>
            <w:noProof/>
            <w:webHidden/>
          </w:rPr>
          <w:instrText xml:space="preserve"> PAGEREF _Toc478139557 \h </w:instrText>
        </w:r>
        <w:r w:rsidR="0043049B">
          <w:rPr>
            <w:noProof/>
            <w:webHidden/>
          </w:rPr>
        </w:r>
        <w:r w:rsidR="0043049B">
          <w:rPr>
            <w:noProof/>
            <w:webHidden/>
          </w:rPr>
          <w:fldChar w:fldCharType="separate"/>
        </w:r>
        <w:r w:rsidR="0043049B">
          <w:rPr>
            <w:noProof/>
            <w:webHidden/>
          </w:rPr>
          <w:t>26</w:t>
        </w:r>
        <w:r w:rsidR="0043049B">
          <w:rPr>
            <w:noProof/>
            <w:webHidden/>
          </w:rPr>
          <w:fldChar w:fldCharType="end"/>
        </w:r>
      </w:hyperlink>
    </w:p>
    <w:p w14:paraId="61A16BB5"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58" w:history="1">
        <w:r w:rsidR="0043049B" w:rsidRPr="00946B6F">
          <w:rPr>
            <w:rStyle w:val="Hyperlink"/>
            <w:noProof/>
          </w:rPr>
          <w:t>Figure 23: Advanced Search Multiple Parameters</w:t>
        </w:r>
        <w:r w:rsidR="0043049B">
          <w:rPr>
            <w:noProof/>
            <w:webHidden/>
          </w:rPr>
          <w:tab/>
        </w:r>
        <w:r w:rsidR="0043049B">
          <w:rPr>
            <w:noProof/>
            <w:webHidden/>
          </w:rPr>
          <w:fldChar w:fldCharType="begin"/>
        </w:r>
        <w:r w:rsidR="0043049B">
          <w:rPr>
            <w:noProof/>
            <w:webHidden/>
          </w:rPr>
          <w:instrText xml:space="preserve"> PAGEREF _Toc478139558 \h </w:instrText>
        </w:r>
        <w:r w:rsidR="0043049B">
          <w:rPr>
            <w:noProof/>
            <w:webHidden/>
          </w:rPr>
        </w:r>
        <w:r w:rsidR="0043049B">
          <w:rPr>
            <w:noProof/>
            <w:webHidden/>
          </w:rPr>
          <w:fldChar w:fldCharType="separate"/>
        </w:r>
        <w:r w:rsidR="0043049B">
          <w:rPr>
            <w:noProof/>
            <w:webHidden/>
          </w:rPr>
          <w:t>27</w:t>
        </w:r>
        <w:r w:rsidR="0043049B">
          <w:rPr>
            <w:noProof/>
            <w:webHidden/>
          </w:rPr>
          <w:fldChar w:fldCharType="end"/>
        </w:r>
      </w:hyperlink>
    </w:p>
    <w:p w14:paraId="08ADFA64"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59" w:history="1">
        <w:r w:rsidR="0043049B" w:rsidRPr="00946B6F">
          <w:rPr>
            <w:rStyle w:val="Hyperlink"/>
            <w:noProof/>
          </w:rPr>
          <w:t>Figure 24: Advanced Search And/Or Logic</w:t>
        </w:r>
        <w:r w:rsidR="0043049B">
          <w:rPr>
            <w:noProof/>
            <w:webHidden/>
          </w:rPr>
          <w:tab/>
        </w:r>
        <w:r w:rsidR="0043049B">
          <w:rPr>
            <w:noProof/>
            <w:webHidden/>
          </w:rPr>
          <w:fldChar w:fldCharType="begin"/>
        </w:r>
        <w:r w:rsidR="0043049B">
          <w:rPr>
            <w:noProof/>
            <w:webHidden/>
          </w:rPr>
          <w:instrText xml:space="preserve"> PAGEREF _Toc478139559 \h </w:instrText>
        </w:r>
        <w:r w:rsidR="0043049B">
          <w:rPr>
            <w:noProof/>
            <w:webHidden/>
          </w:rPr>
        </w:r>
        <w:r w:rsidR="0043049B">
          <w:rPr>
            <w:noProof/>
            <w:webHidden/>
          </w:rPr>
          <w:fldChar w:fldCharType="separate"/>
        </w:r>
        <w:r w:rsidR="0043049B">
          <w:rPr>
            <w:noProof/>
            <w:webHidden/>
          </w:rPr>
          <w:t>27</w:t>
        </w:r>
        <w:r w:rsidR="0043049B">
          <w:rPr>
            <w:noProof/>
            <w:webHidden/>
          </w:rPr>
          <w:fldChar w:fldCharType="end"/>
        </w:r>
      </w:hyperlink>
    </w:p>
    <w:p w14:paraId="156B7691"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60" w:history="1">
        <w:r w:rsidR="0043049B" w:rsidRPr="00946B6F">
          <w:rPr>
            <w:rStyle w:val="Hyperlink"/>
            <w:noProof/>
          </w:rPr>
          <w:t>Figure 25: Advanced Search Results</w:t>
        </w:r>
        <w:r w:rsidR="0043049B">
          <w:rPr>
            <w:noProof/>
            <w:webHidden/>
          </w:rPr>
          <w:tab/>
        </w:r>
        <w:r w:rsidR="0043049B">
          <w:rPr>
            <w:noProof/>
            <w:webHidden/>
          </w:rPr>
          <w:fldChar w:fldCharType="begin"/>
        </w:r>
        <w:r w:rsidR="0043049B">
          <w:rPr>
            <w:noProof/>
            <w:webHidden/>
          </w:rPr>
          <w:instrText xml:space="preserve"> PAGEREF _Toc478139560 \h </w:instrText>
        </w:r>
        <w:r w:rsidR="0043049B">
          <w:rPr>
            <w:noProof/>
            <w:webHidden/>
          </w:rPr>
        </w:r>
        <w:r w:rsidR="0043049B">
          <w:rPr>
            <w:noProof/>
            <w:webHidden/>
          </w:rPr>
          <w:fldChar w:fldCharType="separate"/>
        </w:r>
        <w:r w:rsidR="0043049B">
          <w:rPr>
            <w:noProof/>
            <w:webHidden/>
          </w:rPr>
          <w:t>28</w:t>
        </w:r>
        <w:r w:rsidR="0043049B">
          <w:rPr>
            <w:noProof/>
            <w:webHidden/>
          </w:rPr>
          <w:fldChar w:fldCharType="end"/>
        </w:r>
      </w:hyperlink>
    </w:p>
    <w:p w14:paraId="56B060E8"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61" w:history="1">
        <w:r w:rsidR="0043049B" w:rsidRPr="00946B6F">
          <w:rPr>
            <w:rStyle w:val="Hyperlink"/>
            <w:noProof/>
          </w:rPr>
          <w:t>Figure 26: Advanced Search Export Bar</w:t>
        </w:r>
        <w:r w:rsidR="0043049B">
          <w:rPr>
            <w:noProof/>
            <w:webHidden/>
          </w:rPr>
          <w:tab/>
        </w:r>
        <w:r w:rsidR="0043049B">
          <w:rPr>
            <w:noProof/>
            <w:webHidden/>
          </w:rPr>
          <w:fldChar w:fldCharType="begin"/>
        </w:r>
        <w:r w:rsidR="0043049B">
          <w:rPr>
            <w:noProof/>
            <w:webHidden/>
          </w:rPr>
          <w:instrText xml:space="preserve"> PAGEREF _Toc478139561 \h </w:instrText>
        </w:r>
        <w:r w:rsidR="0043049B">
          <w:rPr>
            <w:noProof/>
            <w:webHidden/>
          </w:rPr>
        </w:r>
        <w:r w:rsidR="0043049B">
          <w:rPr>
            <w:noProof/>
            <w:webHidden/>
          </w:rPr>
          <w:fldChar w:fldCharType="separate"/>
        </w:r>
        <w:r w:rsidR="0043049B">
          <w:rPr>
            <w:noProof/>
            <w:webHidden/>
          </w:rPr>
          <w:t>28</w:t>
        </w:r>
        <w:r w:rsidR="0043049B">
          <w:rPr>
            <w:noProof/>
            <w:webHidden/>
          </w:rPr>
          <w:fldChar w:fldCharType="end"/>
        </w:r>
      </w:hyperlink>
    </w:p>
    <w:p w14:paraId="47828204"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62" w:history="1">
        <w:r w:rsidR="0043049B" w:rsidRPr="00946B6F">
          <w:rPr>
            <w:rStyle w:val="Hyperlink"/>
            <w:noProof/>
          </w:rPr>
          <w:t>Figure 27: Save Advanced Search Template</w:t>
        </w:r>
        <w:r w:rsidR="0043049B">
          <w:rPr>
            <w:noProof/>
            <w:webHidden/>
          </w:rPr>
          <w:tab/>
        </w:r>
        <w:r w:rsidR="0043049B">
          <w:rPr>
            <w:noProof/>
            <w:webHidden/>
          </w:rPr>
          <w:fldChar w:fldCharType="begin"/>
        </w:r>
        <w:r w:rsidR="0043049B">
          <w:rPr>
            <w:noProof/>
            <w:webHidden/>
          </w:rPr>
          <w:instrText xml:space="preserve"> PAGEREF _Toc478139562 \h </w:instrText>
        </w:r>
        <w:r w:rsidR="0043049B">
          <w:rPr>
            <w:noProof/>
            <w:webHidden/>
          </w:rPr>
        </w:r>
        <w:r w:rsidR="0043049B">
          <w:rPr>
            <w:noProof/>
            <w:webHidden/>
          </w:rPr>
          <w:fldChar w:fldCharType="separate"/>
        </w:r>
        <w:r w:rsidR="0043049B">
          <w:rPr>
            <w:noProof/>
            <w:webHidden/>
          </w:rPr>
          <w:t>29</w:t>
        </w:r>
        <w:r w:rsidR="0043049B">
          <w:rPr>
            <w:noProof/>
            <w:webHidden/>
          </w:rPr>
          <w:fldChar w:fldCharType="end"/>
        </w:r>
      </w:hyperlink>
    </w:p>
    <w:p w14:paraId="74C2B635"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63" w:history="1">
        <w:r w:rsidR="0043049B" w:rsidRPr="00946B6F">
          <w:rPr>
            <w:rStyle w:val="Hyperlink"/>
            <w:noProof/>
          </w:rPr>
          <w:t>Figure 28: Change Advanced Search Template</w:t>
        </w:r>
        <w:r w:rsidR="0043049B">
          <w:rPr>
            <w:noProof/>
            <w:webHidden/>
          </w:rPr>
          <w:tab/>
        </w:r>
        <w:r w:rsidR="0043049B">
          <w:rPr>
            <w:noProof/>
            <w:webHidden/>
          </w:rPr>
          <w:fldChar w:fldCharType="begin"/>
        </w:r>
        <w:r w:rsidR="0043049B">
          <w:rPr>
            <w:noProof/>
            <w:webHidden/>
          </w:rPr>
          <w:instrText xml:space="preserve"> PAGEREF _Toc478139563 \h </w:instrText>
        </w:r>
        <w:r w:rsidR="0043049B">
          <w:rPr>
            <w:noProof/>
            <w:webHidden/>
          </w:rPr>
        </w:r>
        <w:r w:rsidR="0043049B">
          <w:rPr>
            <w:noProof/>
            <w:webHidden/>
          </w:rPr>
          <w:fldChar w:fldCharType="separate"/>
        </w:r>
        <w:r w:rsidR="0043049B">
          <w:rPr>
            <w:noProof/>
            <w:webHidden/>
          </w:rPr>
          <w:t>29</w:t>
        </w:r>
        <w:r w:rsidR="0043049B">
          <w:rPr>
            <w:noProof/>
            <w:webHidden/>
          </w:rPr>
          <w:fldChar w:fldCharType="end"/>
        </w:r>
      </w:hyperlink>
    </w:p>
    <w:p w14:paraId="6CD4F887"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64" w:history="1">
        <w:r w:rsidR="0043049B" w:rsidRPr="00946B6F">
          <w:rPr>
            <w:rStyle w:val="Hyperlink"/>
            <w:noProof/>
          </w:rPr>
          <w:t>Figure 29: Processes on the Products Tab</w:t>
        </w:r>
        <w:r w:rsidR="0043049B">
          <w:rPr>
            <w:noProof/>
            <w:webHidden/>
          </w:rPr>
          <w:tab/>
        </w:r>
        <w:r w:rsidR="0043049B">
          <w:rPr>
            <w:noProof/>
            <w:webHidden/>
          </w:rPr>
          <w:fldChar w:fldCharType="begin"/>
        </w:r>
        <w:r w:rsidR="0043049B">
          <w:rPr>
            <w:noProof/>
            <w:webHidden/>
          </w:rPr>
          <w:instrText xml:space="preserve"> PAGEREF _Toc478139564 \h </w:instrText>
        </w:r>
        <w:r w:rsidR="0043049B">
          <w:rPr>
            <w:noProof/>
            <w:webHidden/>
          </w:rPr>
        </w:r>
        <w:r w:rsidR="0043049B">
          <w:rPr>
            <w:noProof/>
            <w:webHidden/>
          </w:rPr>
          <w:fldChar w:fldCharType="separate"/>
        </w:r>
        <w:r w:rsidR="0043049B">
          <w:rPr>
            <w:noProof/>
            <w:webHidden/>
          </w:rPr>
          <w:t>30</w:t>
        </w:r>
        <w:r w:rsidR="0043049B">
          <w:rPr>
            <w:noProof/>
            <w:webHidden/>
          </w:rPr>
          <w:fldChar w:fldCharType="end"/>
        </w:r>
      </w:hyperlink>
    </w:p>
    <w:p w14:paraId="414F34D3"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65" w:history="1">
        <w:r w:rsidR="0043049B" w:rsidRPr="00946B6F">
          <w:rPr>
            <w:rStyle w:val="Hyperlink"/>
            <w:noProof/>
          </w:rPr>
          <w:t>Figure 30: "Search For" Text Box</w:t>
        </w:r>
        <w:r w:rsidR="0043049B">
          <w:rPr>
            <w:noProof/>
            <w:webHidden/>
          </w:rPr>
          <w:tab/>
        </w:r>
        <w:r w:rsidR="0043049B">
          <w:rPr>
            <w:noProof/>
            <w:webHidden/>
          </w:rPr>
          <w:fldChar w:fldCharType="begin"/>
        </w:r>
        <w:r w:rsidR="0043049B">
          <w:rPr>
            <w:noProof/>
            <w:webHidden/>
          </w:rPr>
          <w:instrText xml:space="preserve"> PAGEREF _Toc478139565 \h </w:instrText>
        </w:r>
        <w:r w:rsidR="0043049B">
          <w:rPr>
            <w:noProof/>
            <w:webHidden/>
          </w:rPr>
        </w:r>
        <w:r w:rsidR="0043049B">
          <w:rPr>
            <w:noProof/>
            <w:webHidden/>
          </w:rPr>
          <w:fldChar w:fldCharType="separate"/>
        </w:r>
        <w:r w:rsidR="0043049B">
          <w:rPr>
            <w:noProof/>
            <w:webHidden/>
          </w:rPr>
          <w:t>31</w:t>
        </w:r>
        <w:r w:rsidR="0043049B">
          <w:rPr>
            <w:noProof/>
            <w:webHidden/>
          </w:rPr>
          <w:fldChar w:fldCharType="end"/>
        </w:r>
      </w:hyperlink>
    </w:p>
    <w:p w14:paraId="16AA5E25"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66" w:history="1">
        <w:r w:rsidR="0043049B" w:rsidRPr="00946B6F">
          <w:rPr>
            <w:rStyle w:val="Hyperlink"/>
            <w:noProof/>
          </w:rPr>
          <w:t>Figure 31: Processes on the NDCs Tab</w:t>
        </w:r>
        <w:r w:rsidR="0043049B">
          <w:rPr>
            <w:noProof/>
            <w:webHidden/>
          </w:rPr>
          <w:tab/>
        </w:r>
        <w:r w:rsidR="0043049B">
          <w:rPr>
            <w:noProof/>
            <w:webHidden/>
          </w:rPr>
          <w:fldChar w:fldCharType="begin"/>
        </w:r>
        <w:r w:rsidR="0043049B">
          <w:rPr>
            <w:noProof/>
            <w:webHidden/>
          </w:rPr>
          <w:instrText xml:space="preserve"> PAGEREF _Toc478139566 \h </w:instrText>
        </w:r>
        <w:r w:rsidR="0043049B">
          <w:rPr>
            <w:noProof/>
            <w:webHidden/>
          </w:rPr>
        </w:r>
        <w:r w:rsidR="0043049B">
          <w:rPr>
            <w:noProof/>
            <w:webHidden/>
          </w:rPr>
          <w:fldChar w:fldCharType="separate"/>
        </w:r>
        <w:r w:rsidR="0043049B">
          <w:rPr>
            <w:noProof/>
            <w:webHidden/>
          </w:rPr>
          <w:t>31</w:t>
        </w:r>
        <w:r w:rsidR="0043049B">
          <w:rPr>
            <w:noProof/>
            <w:webHidden/>
          </w:rPr>
          <w:fldChar w:fldCharType="end"/>
        </w:r>
      </w:hyperlink>
    </w:p>
    <w:p w14:paraId="20EA5C9A"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67" w:history="1">
        <w:r w:rsidR="0043049B" w:rsidRPr="00946B6F">
          <w:rPr>
            <w:rStyle w:val="Hyperlink"/>
            <w:noProof/>
          </w:rPr>
          <w:t>Figure 32: Requests Tab</w:t>
        </w:r>
        <w:r w:rsidR="0043049B">
          <w:rPr>
            <w:noProof/>
            <w:webHidden/>
          </w:rPr>
          <w:tab/>
        </w:r>
        <w:r w:rsidR="0043049B">
          <w:rPr>
            <w:noProof/>
            <w:webHidden/>
          </w:rPr>
          <w:fldChar w:fldCharType="begin"/>
        </w:r>
        <w:r w:rsidR="0043049B">
          <w:rPr>
            <w:noProof/>
            <w:webHidden/>
          </w:rPr>
          <w:instrText xml:space="preserve"> PAGEREF _Toc478139567 \h </w:instrText>
        </w:r>
        <w:r w:rsidR="0043049B">
          <w:rPr>
            <w:noProof/>
            <w:webHidden/>
          </w:rPr>
        </w:r>
        <w:r w:rsidR="0043049B">
          <w:rPr>
            <w:noProof/>
            <w:webHidden/>
          </w:rPr>
          <w:fldChar w:fldCharType="separate"/>
        </w:r>
        <w:r w:rsidR="0043049B">
          <w:rPr>
            <w:noProof/>
            <w:webHidden/>
          </w:rPr>
          <w:t>32</w:t>
        </w:r>
        <w:r w:rsidR="0043049B">
          <w:rPr>
            <w:noProof/>
            <w:webHidden/>
          </w:rPr>
          <w:fldChar w:fldCharType="end"/>
        </w:r>
      </w:hyperlink>
    </w:p>
    <w:p w14:paraId="59EF4B66"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68" w:history="1">
        <w:r w:rsidR="0043049B" w:rsidRPr="00946B6F">
          <w:rPr>
            <w:rStyle w:val="Hyperlink"/>
            <w:noProof/>
          </w:rPr>
          <w:t>Figure 33: Requests Search Results</w:t>
        </w:r>
        <w:r w:rsidR="0043049B">
          <w:rPr>
            <w:noProof/>
            <w:webHidden/>
          </w:rPr>
          <w:tab/>
        </w:r>
        <w:r w:rsidR="0043049B">
          <w:rPr>
            <w:noProof/>
            <w:webHidden/>
          </w:rPr>
          <w:fldChar w:fldCharType="begin"/>
        </w:r>
        <w:r w:rsidR="0043049B">
          <w:rPr>
            <w:noProof/>
            <w:webHidden/>
          </w:rPr>
          <w:instrText xml:space="preserve"> PAGEREF _Toc478139568 \h </w:instrText>
        </w:r>
        <w:r w:rsidR="0043049B">
          <w:rPr>
            <w:noProof/>
            <w:webHidden/>
          </w:rPr>
        </w:r>
        <w:r w:rsidR="0043049B">
          <w:rPr>
            <w:noProof/>
            <w:webHidden/>
          </w:rPr>
          <w:fldChar w:fldCharType="separate"/>
        </w:r>
        <w:r w:rsidR="0043049B">
          <w:rPr>
            <w:noProof/>
            <w:webHidden/>
          </w:rPr>
          <w:t>33</w:t>
        </w:r>
        <w:r w:rsidR="0043049B">
          <w:rPr>
            <w:noProof/>
            <w:webHidden/>
          </w:rPr>
          <w:fldChar w:fldCharType="end"/>
        </w:r>
      </w:hyperlink>
    </w:p>
    <w:p w14:paraId="4C2C5E86"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69" w:history="1">
        <w:r w:rsidR="0043049B" w:rsidRPr="00946B6F">
          <w:rPr>
            <w:rStyle w:val="Hyperlink"/>
            <w:noProof/>
          </w:rPr>
          <w:t>Figure 34: Approve Addition Request</w:t>
        </w:r>
        <w:r w:rsidR="0043049B">
          <w:rPr>
            <w:noProof/>
            <w:webHidden/>
          </w:rPr>
          <w:tab/>
        </w:r>
        <w:r w:rsidR="0043049B">
          <w:rPr>
            <w:noProof/>
            <w:webHidden/>
          </w:rPr>
          <w:fldChar w:fldCharType="begin"/>
        </w:r>
        <w:r w:rsidR="0043049B">
          <w:rPr>
            <w:noProof/>
            <w:webHidden/>
          </w:rPr>
          <w:instrText xml:space="preserve"> PAGEREF _Toc478139569 \h </w:instrText>
        </w:r>
        <w:r w:rsidR="0043049B">
          <w:rPr>
            <w:noProof/>
            <w:webHidden/>
          </w:rPr>
        </w:r>
        <w:r w:rsidR="0043049B">
          <w:rPr>
            <w:noProof/>
            <w:webHidden/>
          </w:rPr>
          <w:fldChar w:fldCharType="separate"/>
        </w:r>
        <w:r w:rsidR="0043049B">
          <w:rPr>
            <w:noProof/>
            <w:webHidden/>
          </w:rPr>
          <w:t>35</w:t>
        </w:r>
        <w:r w:rsidR="0043049B">
          <w:rPr>
            <w:noProof/>
            <w:webHidden/>
          </w:rPr>
          <w:fldChar w:fldCharType="end"/>
        </w:r>
      </w:hyperlink>
    </w:p>
    <w:p w14:paraId="5D3305AE"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70" w:history="1">
        <w:r w:rsidR="0043049B" w:rsidRPr="00946B6F">
          <w:rPr>
            <w:rStyle w:val="Hyperlink"/>
            <w:noProof/>
          </w:rPr>
          <w:t>Figure 35: Approve Request Confirmation</w:t>
        </w:r>
        <w:r w:rsidR="0043049B">
          <w:rPr>
            <w:noProof/>
            <w:webHidden/>
          </w:rPr>
          <w:tab/>
        </w:r>
        <w:r w:rsidR="0043049B">
          <w:rPr>
            <w:noProof/>
            <w:webHidden/>
          </w:rPr>
          <w:fldChar w:fldCharType="begin"/>
        </w:r>
        <w:r w:rsidR="0043049B">
          <w:rPr>
            <w:noProof/>
            <w:webHidden/>
          </w:rPr>
          <w:instrText xml:space="preserve"> PAGEREF _Toc478139570 \h </w:instrText>
        </w:r>
        <w:r w:rsidR="0043049B">
          <w:rPr>
            <w:noProof/>
            <w:webHidden/>
          </w:rPr>
        </w:r>
        <w:r w:rsidR="0043049B">
          <w:rPr>
            <w:noProof/>
            <w:webHidden/>
          </w:rPr>
          <w:fldChar w:fldCharType="separate"/>
        </w:r>
        <w:r w:rsidR="0043049B">
          <w:rPr>
            <w:noProof/>
            <w:webHidden/>
          </w:rPr>
          <w:t>36</w:t>
        </w:r>
        <w:r w:rsidR="0043049B">
          <w:rPr>
            <w:noProof/>
            <w:webHidden/>
          </w:rPr>
          <w:fldChar w:fldCharType="end"/>
        </w:r>
      </w:hyperlink>
    </w:p>
    <w:p w14:paraId="096DDD99"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71" w:history="1">
        <w:r w:rsidR="0043049B" w:rsidRPr="00946B6F">
          <w:rPr>
            <w:rStyle w:val="Hyperlink"/>
            <w:noProof/>
          </w:rPr>
          <w:t>Figure 36: Rejection Details</w:t>
        </w:r>
        <w:r w:rsidR="0043049B">
          <w:rPr>
            <w:noProof/>
            <w:webHidden/>
          </w:rPr>
          <w:tab/>
        </w:r>
        <w:r w:rsidR="0043049B">
          <w:rPr>
            <w:noProof/>
            <w:webHidden/>
          </w:rPr>
          <w:fldChar w:fldCharType="begin"/>
        </w:r>
        <w:r w:rsidR="0043049B">
          <w:rPr>
            <w:noProof/>
            <w:webHidden/>
          </w:rPr>
          <w:instrText xml:space="preserve"> PAGEREF _Toc478139571 \h </w:instrText>
        </w:r>
        <w:r w:rsidR="0043049B">
          <w:rPr>
            <w:noProof/>
            <w:webHidden/>
          </w:rPr>
        </w:r>
        <w:r w:rsidR="0043049B">
          <w:rPr>
            <w:noProof/>
            <w:webHidden/>
          </w:rPr>
          <w:fldChar w:fldCharType="separate"/>
        </w:r>
        <w:r w:rsidR="0043049B">
          <w:rPr>
            <w:noProof/>
            <w:webHidden/>
          </w:rPr>
          <w:t>36</w:t>
        </w:r>
        <w:r w:rsidR="0043049B">
          <w:rPr>
            <w:noProof/>
            <w:webHidden/>
          </w:rPr>
          <w:fldChar w:fldCharType="end"/>
        </w:r>
      </w:hyperlink>
    </w:p>
    <w:p w14:paraId="56DAF3F2"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72" w:history="1">
        <w:r w:rsidR="0043049B" w:rsidRPr="00946B6F">
          <w:rPr>
            <w:rStyle w:val="Hyperlink"/>
            <w:noProof/>
          </w:rPr>
          <w:t>Figure 37: Pending Modification</w:t>
        </w:r>
        <w:r w:rsidR="0043049B">
          <w:rPr>
            <w:noProof/>
            <w:webHidden/>
          </w:rPr>
          <w:tab/>
        </w:r>
        <w:r w:rsidR="0043049B">
          <w:rPr>
            <w:noProof/>
            <w:webHidden/>
          </w:rPr>
          <w:fldChar w:fldCharType="begin"/>
        </w:r>
        <w:r w:rsidR="0043049B">
          <w:rPr>
            <w:noProof/>
            <w:webHidden/>
          </w:rPr>
          <w:instrText xml:space="preserve"> PAGEREF _Toc478139572 \h </w:instrText>
        </w:r>
        <w:r w:rsidR="0043049B">
          <w:rPr>
            <w:noProof/>
            <w:webHidden/>
          </w:rPr>
        </w:r>
        <w:r w:rsidR="0043049B">
          <w:rPr>
            <w:noProof/>
            <w:webHidden/>
          </w:rPr>
          <w:fldChar w:fldCharType="separate"/>
        </w:r>
        <w:r w:rsidR="0043049B">
          <w:rPr>
            <w:noProof/>
            <w:webHidden/>
          </w:rPr>
          <w:t>37</w:t>
        </w:r>
        <w:r w:rsidR="0043049B">
          <w:rPr>
            <w:noProof/>
            <w:webHidden/>
          </w:rPr>
          <w:fldChar w:fldCharType="end"/>
        </w:r>
      </w:hyperlink>
    </w:p>
    <w:p w14:paraId="28CD820D"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73" w:history="1">
        <w:r w:rsidR="0043049B" w:rsidRPr="00946B6F">
          <w:rPr>
            <w:rStyle w:val="Hyperlink"/>
            <w:noProof/>
          </w:rPr>
          <w:t>Figure 38: Saved Work in Progress</w:t>
        </w:r>
        <w:r w:rsidR="0043049B">
          <w:rPr>
            <w:noProof/>
            <w:webHidden/>
          </w:rPr>
          <w:tab/>
        </w:r>
        <w:r w:rsidR="0043049B">
          <w:rPr>
            <w:noProof/>
            <w:webHidden/>
          </w:rPr>
          <w:fldChar w:fldCharType="begin"/>
        </w:r>
        <w:r w:rsidR="0043049B">
          <w:rPr>
            <w:noProof/>
            <w:webHidden/>
          </w:rPr>
          <w:instrText xml:space="preserve"> PAGEREF _Toc478139573 \h </w:instrText>
        </w:r>
        <w:r w:rsidR="0043049B">
          <w:rPr>
            <w:noProof/>
            <w:webHidden/>
          </w:rPr>
        </w:r>
        <w:r w:rsidR="0043049B">
          <w:rPr>
            <w:noProof/>
            <w:webHidden/>
          </w:rPr>
          <w:fldChar w:fldCharType="separate"/>
        </w:r>
        <w:r w:rsidR="0043049B">
          <w:rPr>
            <w:noProof/>
            <w:webHidden/>
          </w:rPr>
          <w:t>38</w:t>
        </w:r>
        <w:r w:rsidR="0043049B">
          <w:rPr>
            <w:noProof/>
            <w:webHidden/>
          </w:rPr>
          <w:fldChar w:fldCharType="end"/>
        </w:r>
      </w:hyperlink>
    </w:p>
    <w:p w14:paraId="6F02FF37"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74" w:history="1">
        <w:r w:rsidR="0043049B" w:rsidRPr="00946B6F">
          <w:rPr>
            <w:rStyle w:val="Hyperlink"/>
            <w:noProof/>
          </w:rPr>
          <w:t>Figure 39: PPS Domain Search</w:t>
        </w:r>
        <w:r w:rsidR="0043049B">
          <w:rPr>
            <w:noProof/>
            <w:webHidden/>
          </w:rPr>
          <w:tab/>
        </w:r>
        <w:r w:rsidR="0043049B">
          <w:rPr>
            <w:noProof/>
            <w:webHidden/>
          </w:rPr>
          <w:fldChar w:fldCharType="begin"/>
        </w:r>
        <w:r w:rsidR="0043049B">
          <w:rPr>
            <w:noProof/>
            <w:webHidden/>
          </w:rPr>
          <w:instrText xml:space="preserve"> PAGEREF _Toc478139574 \h </w:instrText>
        </w:r>
        <w:r w:rsidR="0043049B">
          <w:rPr>
            <w:noProof/>
            <w:webHidden/>
          </w:rPr>
        </w:r>
        <w:r w:rsidR="0043049B">
          <w:rPr>
            <w:noProof/>
            <w:webHidden/>
          </w:rPr>
          <w:fldChar w:fldCharType="separate"/>
        </w:r>
        <w:r w:rsidR="0043049B">
          <w:rPr>
            <w:noProof/>
            <w:webHidden/>
          </w:rPr>
          <w:t>38</w:t>
        </w:r>
        <w:r w:rsidR="0043049B">
          <w:rPr>
            <w:noProof/>
            <w:webHidden/>
          </w:rPr>
          <w:fldChar w:fldCharType="end"/>
        </w:r>
      </w:hyperlink>
    </w:p>
    <w:p w14:paraId="6105E0A8"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75" w:history="1">
        <w:r w:rsidR="0043049B" w:rsidRPr="00946B6F">
          <w:rPr>
            <w:rStyle w:val="Hyperlink"/>
            <w:noProof/>
          </w:rPr>
          <w:t>Figure 40: PPS Domain Search Fields</w:t>
        </w:r>
        <w:r w:rsidR="0043049B">
          <w:rPr>
            <w:noProof/>
            <w:webHidden/>
          </w:rPr>
          <w:tab/>
        </w:r>
        <w:r w:rsidR="0043049B">
          <w:rPr>
            <w:noProof/>
            <w:webHidden/>
          </w:rPr>
          <w:fldChar w:fldCharType="begin"/>
        </w:r>
        <w:r w:rsidR="0043049B">
          <w:rPr>
            <w:noProof/>
            <w:webHidden/>
          </w:rPr>
          <w:instrText xml:space="preserve"> PAGEREF _Toc478139575 \h </w:instrText>
        </w:r>
        <w:r w:rsidR="0043049B">
          <w:rPr>
            <w:noProof/>
            <w:webHidden/>
          </w:rPr>
        </w:r>
        <w:r w:rsidR="0043049B">
          <w:rPr>
            <w:noProof/>
            <w:webHidden/>
          </w:rPr>
          <w:fldChar w:fldCharType="separate"/>
        </w:r>
        <w:r w:rsidR="0043049B">
          <w:rPr>
            <w:noProof/>
            <w:webHidden/>
          </w:rPr>
          <w:t>39</w:t>
        </w:r>
        <w:r w:rsidR="0043049B">
          <w:rPr>
            <w:noProof/>
            <w:webHidden/>
          </w:rPr>
          <w:fldChar w:fldCharType="end"/>
        </w:r>
      </w:hyperlink>
    </w:p>
    <w:p w14:paraId="39887AA7"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76" w:history="1">
        <w:r w:rsidR="0043049B" w:rsidRPr="00946B6F">
          <w:rPr>
            <w:rStyle w:val="Hyperlink"/>
            <w:noProof/>
          </w:rPr>
          <w:t>Figure 41: PPS Domain Search Results</w:t>
        </w:r>
        <w:r w:rsidR="0043049B">
          <w:rPr>
            <w:noProof/>
            <w:webHidden/>
          </w:rPr>
          <w:tab/>
        </w:r>
        <w:r w:rsidR="0043049B">
          <w:rPr>
            <w:noProof/>
            <w:webHidden/>
          </w:rPr>
          <w:fldChar w:fldCharType="begin"/>
        </w:r>
        <w:r w:rsidR="0043049B">
          <w:rPr>
            <w:noProof/>
            <w:webHidden/>
          </w:rPr>
          <w:instrText xml:space="preserve"> PAGEREF _Toc478139576 \h </w:instrText>
        </w:r>
        <w:r w:rsidR="0043049B">
          <w:rPr>
            <w:noProof/>
            <w:webHidden/>
          </w:rPr>
        </w:r>
        <w:r w:rsidR="0043049B">
          <w:rPr>
            <w:noProof/>
            <w:webHidden/>
          </w:rPr>
          <w:fldChar w:fldCharType="separate"/>
        </w:r>
        <w:r w:rsidR="0043049B">
          <w:rPr>
            <w:noProof/>
            <w:webHidden/>
          </w:rPr>
          <w:t>39</w:t>
        </w:r>
        <w:r w:rsidR="0043049B">
          <w:rPr>
            <w:noProof/>
            <w:webHidden/>
          </w:rPr>
          <w:fldChar w:fldCharType="end"/>
        </w:r>
      </w:hyperlink>
    </w:p>
    <w:p w14:paraId="43D6288B"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77" w:history="1">
        <w:r w:rsidR="0043049B" w:rsidRPr="00946B6F">
          <w:rPr>
            <w:rStyle w:val="Hyperlink"/>
            <w:noProof/>
          </w:rPr>
          <w:t>Figure 42: PPS Domain Edit</w:t>
        </w:r>
        <w:r w:rsidR="0043049B">
          <w:rPr>
            <w:noProof/>
            <w:webHidden/>
          </w:rPr>
          <w:tab/>
        </w:r>
        <w:r w:rsidR="0043049B">
          <w:rPr>
            <w:noProof/>
            <w:webHidden/>
          </w:rPr>
          <w:fldChar w:fldCharType="begin"/>
        </w:r>
        <w:r w:rsidR="0043049B">
          <w:rPr>
            <w:noProof/>
            <w:webHidden/>
          </w:rPr>
          <w:instrText xml:space="preserve"> PAGEREF _Toc478139577 \h </w:instrText>
        </w:r>
        <w:r w:rsidR="0043049B">
          <w:rPr>
            <w:noProof/>
            <w:webHidden/>
          </w:rPr>
        </w:r>
        <w:r w:rsidR="0043049B">
          <w:rPr>
            <w:noProof/>
            <w:webHidden/>
          </w:rPr>
          <w:fldChar w:fldCharType="separate"/>
        </w:r>
        <w:r w:rsidR="0043049B">
          <w:rPr>
            <w:noProof/>
            <w:webHidden/>
          </w:rPr>
          <w:t>40</w:t>
        </w:r>
        <w:r w:rsidR="0043049B">
          <w:rPr>
            <w:noProof/>
            <w:webHidden/>
          </w:rPr>
          <w:fldChar w:fldCharType="end"/>
        </w:r>
      </w:hyperlink>
    </w:p>
    <w:p w14:paraId="09DE281A"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78" w:history="1">
        <w:r w:rsidR="0043049B" w:rsidRPr="00946B6F">
          <w:rPr>
            <w:rStyle w:val="Hyperlink"/>
            <w:noProof/>
          </w:rPr>
          <w:t>Figure 43: PPS Domain Edit Summary</w:t>
        </w:r>
        <w:r w:rsidR="0043049B">
          <w:rPr>
            <w:noProof/>
            <w:webHidden/>
          </w:rPr>
          <w:tab/>
        </w:r>
        <w:r w:rsidR="0043049B">
          <w:rPr>
            <w:noProof/>
            <w:webHidden/>
          </w:rPr>
          <w:fldChar w:fldCharType="begin"/>
        </w:r>
        <w:r w:rsidR="0043049B">
          <w:rPr>
            <w:noProof/>
            <w:webHidden/>
          </w:rPr>
          <w:instrText xml:space="preserve"> PAGEREF _Toc478139578 \h </w:instrText>
        </w:r>
        <w:r w:rsidR="0043049B">
          <w:rPr>
            <w:noProof/>
            <w:webHidden/>
          </w:rPr>
        </w:r>
        <w:r w:rsidR="0043049B">
          <w:rPr>
            <w:noProof/>
            <w:webHidden/>
          </w:rPr>
          <w:fldChar w:fldCharType="separate"/>
        </w:r>
        <w:r w:rsidR="0043049B">
          <w:rPr>
            <w:noProof/>
            <w:webHidden/>
          </w:rPr>
          <w:t>41</w:t>
        </w:r>
        <w:r w:rsidR="0043049B">
          <w:rPr>
            <w:noProof/>
            <w:webHidden/>
          </w:rPr>
          <w:fldChar w:fldCharType="end"/>
        </w:r>
      </w:hyperlink>
    </w:p>
    <w:p w14:paraId="2AB52B7D"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79" w:history="1">
        <w:r w:rsidR="0043049B" w:rsidRPr="00946B6F">
          <w:rPr>
            <w:rStyle w:val="Hyperlink"/>
            <w:noProof/>
          </w:rPr>
          <w:t>Figure 44: Error Messages</w:t>
        </w:r>
        <w:r w:rsidR="0043049B">
          <w:rPr>
            <w:noProof/>
            <w:webHidden/>
          </w:rPr>
          <w:tab/>
        </w:r>
        <w:r w:rsidR="0043049B">
          <w:rPr>
            <w:noProof/>
            <w:webHidden/>
          </w:rPr>
          <w:fldChar w:fldCharType="begin"/>
        </w:r>
        <w:r w:rsidR="0043049B">
          <w:rPr>
            <w:noProof/>
            <w:webHidden/>
          </w:rPr>
          <w:instrText xml:space="preserve"> PAGEREF _Toc478139579 \h </w:instrText>
        </w:r>
        <w:r w:rsidR="0043049B">
          <w:rPr>
            <w:noProof/>
            <w:webHidden/>
          </w:rPr>
        </w:r>
        <w:r w:rsidR="0043049B">
          <w:rPr>
            <w:noProof/>
            <w:webHidden/>
          </w:rPr>
          <w:fldChar w:fldCharType="separate"/>
        </w:r>
        <w:r w:rsidR="0043049B">
          <w:rPr>
            <w:noProof/>
            <w:webHidden/>
          </w:rPr>
          <w:t>42</w:t>
        </w:r>
        <w:r w:rsidR="0043049B">
          <w:rPr>
            <w:noProof/>
            <w:webHidden/>
          </w:rPr>
          <w:fldChar w:fldCharType="end"/>
        </w:r>
      </w:hyperlink>
    </w:p>
    <w:p w14:paraId="03521D2D"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80" w:history="1">
        <w:r w:rsidR="0043049B" w:rsidRPr="00946B6F">
          <w:rPr>
            <w:rStyle w:val="Hyperlink"/>
            <w:noProof/>
          </w:rPr>
          <w:t>Figure 45: Open Blank Template Link</w:t>
        </w:r>
        <w:r w:rsidR="0043049B">
          <w:rPr>
            <w:noProof/>
            <w:webHidden/>
          </w:rPr>
          <w:tab/>
        </w:r>
        <w:r w:rsidR="0043049B">
          <w:rPr>
            <w:noProof/>
            <w:webHidden/>
          </w:rPr>
          <w:fldChar w:fldCharType="begin"/>
        </w:r>
        <w:r w:rsidR="0043049B">
          <w:rPr>
            <w:noProof/>
            <w:webHidden/>
          </w:rPr>
          <w:instrText xml:space="preserve"> PAGEREF _Toc478139580 \h </w:instrText>
        </w:r>
        <w:r w:rsidR="0043049B">
          <w:rPr>
            <w:noProof/>
            <w:webHidden/>
          </w:rPr>
        </w:r>
        <w:r w:rsidR="0043049B">
          <w:rPr>
            <w:noProof/>
            <w:webHidden/>
          </w:rPr>
          <w:fldChar w:fldCharType="separate"/>
        </w:r>
        <w:r w:rsidR="0043049B">
          <w:rPr>
            <w:noProof/>
            <w:webHidden/>
          </w:rPr>
          <w:t>42</w:t>
        </w:r>
        <w:r w:rsidR="0043049B">
          <w:rPr>
            <w:noProof/>
            <w:webHidden/>
          </w:rPr>
          <w:fldChar w:fldCharType="end"/>
        </w:r>
      </w:hyperlink>
    </w:p>
    <w:p w14:paraId="0035F4C2"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81" w:history="1">
        <w:r w:rsidR="0043049B" w:rsidRPr="00946B6F">
          <w:rPr>
            <w:rStyle w:val="Hyperlink"/>
            <w:noProof/>
          </w:rPr>
          <w:t>Figure 46: Dosage Form Template</w:t>
        </w:r>
        <w:r w:rsidR="0043049B">
          <w:rPr>
            <w:noProof/>
            <w:webHidden/>
          </w:rPr>
          <w:tab/>
        </w:r>
        <w:r w:rsidR="0043049B">
          <w:rPr>
            <w:noProof/>
            <w:webHidden/>
          </w:rPr>
          <w:fldChar w:fldCharType="begin"/>
        </w:r>
        <w:r w:rsidR="0043049B">
          <w:rPr>
            <w:noProof/>
            <w:webHidden/>
          </w:rPr>
          <w:instrText xml:space="preserve"> PAGEREF _Toc478139581 \h </w:instrText>
        </w:r>
        <w:r w:rsidR="0043049B">
          <w:rPr>
            <w:noProof/>
            <w:webHidden/>
          </w:rPr>
        </w:r>
        <w:r w:rsidR="0043049B">
          <w:rPr>
            <w:noProof/>
            <w:webHidden/>
          </w:rPr>
          <w:fldChar w:fldCharType="separate"/>
        </w:r>
        <w:r w:rsidR="0043049B">
          <w:rPr>
            <w:noProof/>
            <w:webHidden/>
          </w:rPr>
          <w:t>43</w:t>
        </w:r>
        <w:r w:rsidR="0043049B">
          <w:rPr>
            <w:noProof/>
            <w:webHidden/>
          </w:rPr>
          <w:fldChar w:fldCharType="end"/>
        </w:r>
      </w:hyperlink>
    </w:p>
    <w:p w14:paraId="30FB6CCE"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82" w:history="1">
        <w:r w:rsidR="0043049B" w:rsidRPr="00946B6F">
          <w:rPr>
            <w:rStyle w:val="Hyperlink"/>
            <w:noProof/>
          </w:rPr>
          <w:t>Figure 47: PPS Data (Domain) Requests</w:t>
        </w:r>
        <w:r w:rsidR="0043049B">
          <w:rPr>
            <w:noProof/>
            <w:webHidden/>
          </w:rPr>
          <w:tab/>
        </w:r>
        <w:r w:rsidR="0043049B">
          <w:rPr>
            <w:noProof/>
            <w:webHidden/>
          </w:rPr>
          <w:fldChar w:fldCharType="begin"/>
        </w:r>
        <w:r w:rsidR="0043049B">
          <w:rPr>
            <w:noProof/>
            <w:webHidden/>
          </w:rPr>
          <w:instrText xml:space="preserve"> PAGEREF _Toc478139582 \h </w:instrText>
        </w:r>
        <w:r w:rsidR="0043049B">
          <w:rPr>
            <w:noProof/>
            <w:webHidden/>
          </w:rPr>
        </w:r>
        <w:r w:rsidR="0043049B">
          <w:rPr>
            <w:noProof/>
            <w:webHidden/>
          </w:rPr>
          <w:fldChar w:fldCharType="separate"/>
        </w:r>
        <w:r w:rsidR="0043049B">
          <w:rPr>
            <w:noProof/>
            <w:webHidden/>
          </w:rPr>
          <w:t>43</w:t>
        </w:r>
        <w:r w:rsidR="0043049B">
          <w:rPr>
            <w:noProof/>
            <w:webHidden/>
          </w:rPr>
          <w:fldChar w:fldCharType="end"/>
        </w:r>
      </w:hyperlink>
    </w:p>
    <w:p w14:paraId="3889D965"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83" w:history="1">
        <w:r w:rsidR="0043049B" w:rsidRPr="00946B6F">
          <w:rPr>
            <w:rStyle w:val="Hyperlink"/>
            <w:noProof/>
          </w:rPr>
          <w:t>Figure 48: PPS Domains Requests Results</w:t>
        </w:r>
        <w:r w:rsidR="0043049B">
          <w:rPr>
            <w:noProof/>
            <w:webHidden/>
          </w:rPr>
          <w:tab/>
        </w:r>
        <w:r w:rsidR="0043049B">
          <w:rPr>
            <w:noProof/>
            <w:webHidden/>
          </w:rPr>
          <w:fldChar w:fldCharType="begin"/>
        </w:r>
        <w:r w:rsidR="0043049B">
          <w:rPr>
            <w:noProof/>
            <w:webHidden/>
          </w:rPr>
          <w:instrText xml:space="preserve"> PAGEREF _Toc478139583 \h </w:instrText>
        </w:r>
        <w:r w:rsidR="0043049B">
          <w:rPr>
            <w:noProof/>
            <w:webHidden/>
          </w:rPr>
        </w:r>
        <w:r w:rsidR="0043049B">
          <w:rPr>
            <w:noProof/>
            <w:webHidden/>
          </w:rPr>
          <w:fldChar w:fldCharType="separate"/>
        </w:r>
        <w:r w:rsidR="0043049B">
          <w:rPr>
            <w:noProof/>
            <w:webHidden/>
          </w:rPr>
          <w:t>45</w:t>
        </w:r>
        <w:r w:rsidR="0043049B">
          <w:rPr>
            <w:noProof/>
            <w:webHidden/>
          </w:rPr>
          <w:fldChar w:fldCharType="end"/>
        </w:r>
      </w:hyperlink>
    </w:p>
    <w:p w14:paraId="1B65DAF9"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84" w:history="1">
        <w:r w:rsidR="0043049B" w:rsidRPr="00946B6F">
          <w:rPr>
            <w:rStyle w:val="Hyperlink"/>
            <w:noProof/>
          </w:rPr>
          <w:t>Figure 49: PPS Domain Request Approval</w:t>
        </w:r>
        <w:r w:rsidR="0043049B">
          <w:rPr>
            <w:noProof/>
            <w:webHidden/>
          </w:rPr>
          <w:tab/>
        </w:r>
        <w:r w:rsidR="0043049B">
          <w:rPr>
            <w:noProof/>
            <w:webHidden/>
          </w:rPr>
          <w:fldChar w:fldCharType="begin"/>
        </w:r>
        <w:r w:rsidR="0043049B">
          <w:rPr>
            <w:noProof/>
            <w:webHidden/>
          </w:rPr>
          <w:instrText xml:space="preserve"> PAGEREF _Toc478139584 \h </w:instrText>
        </w:r>
        <w:r w:rsidR="0043049B">
          <w:rPr>
            <w:noProof/>
            <w:webHidden/>
          </w:rPr>
        </w:r>
        <w:r w:rsidR="0043049B">
          <w:rPr>
            <w:noProof/>
            <w:webHidden/>
          </w:rPr>
          <w:fldChar w:fldCharType="separate"/>
        </w:r>
        <w:r w:rsidR="0043049B">
          <w:rPr>
            <w:noProof/>
            <w:webHidden/>
          </w:rPr>
          <w:t>46</w:t>
        </w:r>
        <w:r w:rsidR="0043049B">
          <w:rPr>
            <w:noProof/>
            <w:webHidden/>
          </w:rPr>
          <w:fldChar w:fldCharType="end"/>
        </w:r>
      </w:hyperlink>
    </w:p>
    <w:p w14:paraId="2D8E4FC9"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85" w:history="1">
        <w:r w:rsidR="0043049B" w:rsidRPr="00946B6F">
          <w:rPr>
            <w:rStyle w:val="Hyperlink"/>
            <w:noProof/>
          </w:rPr>
          <w:t>Figure 50: PPS Domain Request Confirmation</w:t>
        </w:r>
        <w:r w:rsidR="0043049B">
          <w:rPr>
            <w:noProof/>
            <w:webHidden/>
          </w:rPr>
          <w:tab/>
        </w:r>
        <w:r w:rsidR="0043049B">
          <w:rPr>
            <w:noProof/>
            <w:webHidden/>
          </w:rPr>
          <w:fldChar w:fldCharType="begin"/>
        </w:r>
        <w:r w:rsidR="0043049B">
          <w:rPr>
            <w:noProof/>
            <w:webHidden/>
          </w:rPr>
          <w:instrText xml:space="preserve"> PAGEREF _Toc478139585 \h </w:instrText>
        </w:r>
        <w:r w:rsidR="0043049B">
          <w:rPr>
            <w:noProof/>
            <w:webHidden/>
          </w:rPr>
        </w:r>
        <w:r w:rsidR="0043049B">
          <w:rPr>
            <w:noProof/>
            <w:webHidden/>
          </w:rPr>
          <w:fldChar w:fldCharType="separate"/>
        </w:r>
        <w:r w:rsidR="0043049B">
          <w:rPr>
            <w:noProof/>
            <w:webHidden/>
          </w:rPr>
          <w:t>46</w:t>
        </w:r>
        <w:r w:rsidR="0043049B">
          <w:rPr>
            <w:noProof/>
            <w:webHidden/>
          </w:rPr>
          <w:fldChar w:fldCharType="end"/>
        </w:r>
      </w:hyperlink>
    </w:p>
    <w:p w14:paraId="479796E1"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86" w:history="1">
        <w:r w:rsidR="0043049B" w:rsidRPr="00946B6F">
          <w:rPr>
            <w:rStyle w:val="Hyperlink"/>
            <w:noProof/>
          </w:rPr>
          <w:t>Figure 51: Reports Tab</w:t>
        </w:r>
        <w:r w:rsidR="0043049B">
          <w:rPr>
            <w:noProof/>
            <w:webHidden/>
          </w:rPr>
          <w:tab/>
        </w:r>
        <w:r w:rsidR="0043049B">
          <w:rPr>
            <w:noProof/>
            <w:webHidden/>
          </w:rPr>
          <w:fldChar w:fldCharType="begin"/>
        </w:r>
        <w:r w:rsidR="0043049B">
          <w:rPr>
            <w:noProof/>
            <w:webHidden/>
          </w:rPr>
          <w:instrText xml:space="preserve"> PAGEREF _Toc478139586 \h </w:instrText>
        </w:r>
        <w:r w:rsidR="0043049B">
          <w:rPr>
            <w:noProof/>
            <w:webHidden/>
          </w:rPr>
        </w:r>
        <w:r w:rsidR="0043049B">
          <w:rPr>
            <w:noProof/>
            <w:webHidden/>
          </w:rPr>
          <w:fldChar w:fldCharType="separate"/>
        </w:r>
        <w:r w:rsidR="0043049B">
          <w:rPr>
            <w:noProof/>
            <w:webHidden/>
          </w:rPr>
          <w:t>47</w:t>
        </w:r>
        <w:r w:rsidR="0043049B">
          <w:rPr>
            <w:noProof/>
            <w:webHidden/>
          </w:rPr>
          <w:fldChar w:fldCharType="end"/>
        </w:r>
      </w:hyperlink>
    </w:p>
    <w:p w14:paraId="1D840CCF"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87" w:history="1">
        <w:r w:rsidR="0043049B" w:rsidRPr="00946B6F">
          <w:rPr>
            <w:rStyle w:val="Hyperlink"/>
            <w:noProof/>
          </w:rPr>
          <w:t>Figure 52: Select Report</w:t>
        </w:r>
        <w:r w:rsidR="0043049B">
          <w:rPr>
            <w:noProof/>
            <w:webHidden/>
          </w:rPr>
          <w:tab/>
        </w:r>
        <w:r w:rsidR="0043049B">
          <w:rPr>
            <w:noProof/>
            <w:webHidden/>
          </w:rPr>
          <w:fldChar w:fldCharType="begin"/>
        </w:r>
        <w:r w:rsidR="0043049B">
          <w:rPr>
            <w:noProof/>
            <w:webHidden/>
          </w:rPr>
          <w:instrText xml:space="preserve"> PAGEREF _Toc478139587 \h </w:instrText>
        </w:r>
        <w:r w:rsidR="0043049B">
          <w:rPr>
            <w:noProof/>
            <w:webHidden/>
          </w:rPr>
        </w:r>
        <w:r w:rsidR="0043049B">
          <w:rPr>
            <w:noProof/>
            <w:webHidden/>
          </w:rPr>
          <w:fldChar w:fldCharType="separate"/>
        </w:r>
        <w:r w:rsidR="0043049B">
          <w:rPr>
            <w:noProof/>
            <w:webHidden/>
          </w:rPr>
          <w:t>47</w:t>
        </w:r>
        <w:r w:rsidR="0043049B">
          <w:rPr>
            <w:noProof/>
            <w:webHidden/>
          </w:rPr>
          <w:fldChar w:fldCharType="end"/>
        </w:r>
      </w:hyperlink>
    </w:p>
    <w:p w14:paraId="6DEC1738"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88" w:history="1">
        <w:r w:rsidR="0043049B" w:rsidRPr="00946B6F">
          <w:rPr>
            <w:rStyle w:val="Hyperlink"/>
            <w:noProof/>
          </w:rPr>
          <w:t>Figure 53: Report Status</w:t>
        </w:r>
        <w:r w:rsidR="0043049B">
          <w:rPr>
            <w:noProof/>
            <w:webHidden/>
          </w:rPr>
          <w:tab/>
        </w:r>
        <w:r w:rsidR="0043049B">
          <w:rPr>
            <w:noProof/>
            <w:webHidden/>
          </w:rPr>
          <w:fldChar w:fldCharType="begin"/>
        </w:r>
        <w:r w:rsidR="0043049B">
          <w:rPr>
            <w:noProof/>
            <w:webHidden/>
          </w:rPr>
          <w:instrText xml:space="preserve"> PAGEREF _Toc478139588 \h </w:instrText>
        </w:r>
        <w:r w:rsidR="0043049B">
          <w:rPr>
            <w:noProof/>
            <w:webHidden/>
          </w:rPr>
        </w:r>
        <w:r w:rsidR="0043049B">
          <w:rPr>
            <w:noProof/>
            <w:webHidden/>
          </w:rPr>
          <w:fldChar w:fldCharType="separate"/>
        </w:r>
        <w:r w:rsidR="0043049B">
          <w:rPr>
            <w:noProof/>
            <w:webHidden/>
          </w:rPr>
          <w:t>49</w:t>
        </w:r>
        <w:r w:rsidR="0043049B">
          <w:rPr>
            <w:noProof/>
            <w:webHidden/>
          </w:rPr>
          <w:fldChar w:fldCharType="end"/>
        </w:r>
      </w:hyperlink>
    </w:p>
    <w:p w14:paraId="1543BE20"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89" w:history="1">
        <w:r w:rsidR="0043049B" w:rsidRPr="00946B6F">
          <w:rPr>
            <w:rStyle w:val="Hyperlink"/>
            <w:noProof/>
          </w:rPr>
          <w:t>Figure 54: Report Generate New</w:t>
        </w:r>
        <w:r w:rsidR="0043049B">
          <w:rPr>
            <w:noProof/>
            <w:webHidden/>
          </w:rPr>
          <w:tab/>
        </w:r>
        <w:r w:rsidR="0043049B">
          <w:rPr>
            <w:noProof/>
            <w:webHidden/>
          </w:rPr>
          <w:fldChar w:fldCharType="begin"/>
        </w:r>
        <w:r w:rsidR="0043049B">
          <w:rPr>
            <w:noProof/>
            <w:webHidden/>
          </w:rPr>
          <w:instrText xml:space="preserve"> PAGEREF _Toc478139589 \h </w:instrText>
        </w:r>
        <w:r w:rsidR="0043049B">
          <w:rPr>
            <w:noProof/>
            <w:webHidden/>
          </w:rPr>
        </w:r>
        <w:r w:rsidR="0043049B">
          <w:rPr>
            <w:noProof/>
            <w:webHidden/>
          </w:rPr>
          <w:fldChar w:fldCharType="separate"/>
        </w:r>
        <w:r w:rsidR="0043049B">
          <w:rPr>
            <w:noProof/>
            <w:webHidden/>
          </w:rPr>
          <w:t>49</w:t>
        </w:r>
        <w:r w:rsidR="0043049B">
          <w:rPr>
            <w:noProof/>
            <w:webHidden/>
          </w:rPr>
          <w:fldChar w:fldCharType="end"/>
        </w:r>
      </w:hyperlink>
    </w:p>
    <w:p w14:paraId="62E191FD"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90" w:history="1">
        <w:r w:rsidR="0043049B" w:rsidRPr="00946B6F">
          <w:rPr>
            <w:rStyle w:val="Hyperlink"/>
            <w:noProof/>
          </w:rPr>
          <w:t>Figure 55: Report Download</w:t>
        </w:r>
        <w:r w:rsidR="0043049B">
          <w:rPr>
            <w:noProof/>
            <w:webHidden/>
          </w:rPr>
          <w:tab/>
        </w:r>
        <w:r w:rsidR="0043049B">
          <w:rPr>
            <w:noProof/>
            <w:webHidden/>
          </w:rPr>
          <w:fldChar w:fldCharType="begin"/>
        </w:r>
        <w:r w:rsidR="0043049B">
          <w:rPr>
            <w:noProof/>
            <w:webHidden/>
          </w:rPr>
          <w:instrText xml:space="preserve"> PAGEREF _Toc478139590 \h </w:instrText>
        </w:r>
        <w:r w:rsidR="0043049B">
          <w:rPr>
            <w:noProof/>
            <w:webHidden/>
          </w:rPr>
        </w:r>
        <w:r w:rsidR="0043049B">
          <w:rPr>
            <w:noProof/>
            <w:webHidden/>
          </w:rPr>
          <w:fldChar w:fldCharType="separate"/>
        </w:r>
        <w:r w:rsidR="0043049B">
          <w:rPr>
            <w:noProof/>
            <w:webHidden/>
          </w:rPr>
          <w:t>50</w:t>
        </w:r>
        <w:r w:rsidR="0043049B">
          <w:rPr>
            <w:noProof/>
            <w:webHidden/>
          </w:rPr>
          <w:fldChar w:fldCharType="end"/>
        </w:r>
      </w:hyperlink>
    </w:p>
    <w:p w14:paraId="02AA71E1"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91" w:history="1">
        <w:r w:rsidR="0043049B" w:rsidRPr="00946B6F">
          <w:rPr>
            <w:rStyle w:val="Hyperlink"/>
            <w:noProof/>
          </w:rPr>
          <w:t>Figure 56: Run Reports with Date-Time Range</w:t>
        </w:r>
        <w:r w:rsidR="0043049B">
          <w:rPr>
            <w:noProof/>
            <w:webHidden/>
          </w:rPr>
          <w:tab/>
        </w:r>
        <w:r w:rsidR="0043049B">
          <w:rPr>
            <w:noProof/>
            <w:webHidden/>
          </w:rPr>
          <w:fldChar w:fldCharType="begin"/>
        </w:r>
        <w:r w:rsidR="0043049B">
          <w:rPr>
            <w:noProof/>
            <w:webHidden/>
          </w:rPr>
          <w:instrText xml:space="preserve"> PAGEREF _Toc478139591 \h </w:instrText>
        </w:r>
        <w:r w:rsidR="0043049B">
          <w:rPr>
            <w:noProof/>
            <w:webHidden/>
          </w:rPr>
        </w:r>
        <w:r w:rsidR="0043049B">
          <w:rPr>
            <w:noProof/>
            <w:webHidden/>
          </w:rPr>
          <w:fldChar w:fldCharType="separate"/>
        </w:r>
        <w:r w:rsidR="0043049B">
          <w:rPr>
            <w:noProof/>
            <w:webHidden/>
          </w:rPr>
          <w:t>51</w:t>
        </w:r>
        <w:r w:rsidR="0043049B">
          <w:rPr>
            <w:noProof/>
            <w:webHidden/>
          </w:rPr>
          <w:fldChar w:fldCharType="end"/>
        </w:r>
      </w:hyperlink>
    </w:p>
    <w:p w14:paraId="5FDF657B"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92" w:history="1">
        <w:r w:rsidR="0043049B" w:rsidRPr="00946B6F">
          <w:rPr>
            <w:rStyle w:val="Hyperlink"/>
            <w:noProof/>
          </w:rPr>
          <w:t>Figure 57: VA Drug Classifications Report</w:t>
        </w:r>
        <w:r w:rsidR="0043049B">
          <w:rPr>
            <w:noProof/>
            <w:webHidden/>
          </w:rPr>
          <w:tab/>
        </w:r>
        <w:r w:rsidR="0043049B">
          <w:rPr>
            <w:noProof/>
            <w:webHidden/>
          </w:rPr>
          <w:fldChar w:fldCharType="begin"/>
        </w:r>
        <w:r w:rsidR="0043049B">
          <w:rPr>
            <w:noProof/>
            <w:webHidden/>
          </w:rPr>
          <w:instrText xml:space="preserve"> PAGEREF _Toc478139592 \h </w:instrText>
        </w:r>
        <w:r w:rsidR="0043049B">
          <w:rPr>
            <w:noProof/>
            <w:webHidden/>
          </w:rPr>
        </w:r>
        <w:r w:rsidR="0043049B">
          <w:rPr>
            <w:noProof/>
            <w:webHidden/>
          </w:rPr>
          <w:fldChar w:fldCharType="separate"/>
        </w:r>
        <w:r w:rsidR="0043049B">
          <w:rPr>
            <w:noProof/>
            <w:webHidden/>
          </w:rPr>
          <w:t>52</w:t>
        </w:r>
        <w:r w:rsidR="0043049B">
          <w:rPr>
            <w:noProof/>
            <w:webHidden/>
          </w:rPr>
          <w:fldChar w:fldCharType="end"/>
        </w:r>
      </w:hyperlink>
    </w:p>
    <w:p w14:paraId="184507FD"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93" w:history="1">
        <w:r w:rsidR="0043049B" w:rsidRPr="00946B6F">
          <w:rPr>
            <w:rStyle w:val="Hyperlink"/>
            <w:noProof/>
          </w:rPr>
          <w:t>Figure 58: Exclude from DDI Report</w:t>
        </w:r>
        <w:r w:rsidR="0043049B">
          <w:rPr>
            <w:noProof/>
            <w:webHidden/>
          </w:rPr>
          <w:tab/>
        </w:r>
        <w:r w:rsidR="0043049B">
          <w:rPr>
            <w:noProof/>
            <w:webHidden/>
          </w:rPr>
          <w:fldChar w:fldCharType="begin"/>
        </w:r>
        <w:r w:rsidR="0043049B">
          <w:rPr>
            <w:noProof/>
            <w:webHidden/>
          </w:rPr>
          <w:instrText xml:space="preserve"> PAGEREF _Toc478139593 \h </w:instrText>
        </w:r>
        <w:r w:rsidR="0043049B">
          <w:rPr>
            <w:noProof/>
            <w:webHidden/>
          </w:rPr>
        </w:r>
        <w:r w:rsidR="0043049B">
          <w:rPr>
            <w:noProof/>
            <w:webHidden/>
          </w:rPr>
          <w:fldChar w:fldCharType="separate"/>
        </w:r>
        <w:r w:rsidR="0043049B">
          <w:rPr>
            <w:noProof/>
            <w:webHidden/>
          </w:rPr>
          <w:t>53</w:t>
        </w:r>
        <w:r w:rsidR="0043049B">
          <w:rPr>
            <w:noProof/>
            <w:webHidden/>
          </w:rPr>
          <w:fldChar w:fldCharType="end"/>
        </w:r>
      </w:hyperlink>
    </w:p>
    <w:p w14:paraId="2B503965"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94" w:history="1">
        <w:r w:rsidR="0043049B" w:rsidRPr="00946B6F">
          <w:rPr>
            <w:rStyle w:val="Hyperlink"/>
            <w:noProof/>
          </w:rPr>
          <w:t>Figure 59: No Active NDCs Report</w:t>
        </w:r>
        <w:r w:rsidR="0043049B">
          <w:rPr>
            <w:noProof/>
            <w:webHidden/>
          </w:rPr>
          <w:tab/>
        </w:r>
        <w:r w:rsidR="0043049B">
          <w:rPr>
            <w:noProof/>
            <w:webHidden/>
          </w:rPr>
          <w:fldChar w:fldCharType="begin"/>
        </w:r>
        <w:r w:rsidR="0043049B">
          <w:rPr>
            <w:noProof/>
            <w:webHidden/>
          </w:rPr>
          <w:instrText xml:space="preserve"> PAGEREF _Toc478139594 \h </w:instrText>
        </w:r>
        <w:r w:rsidR="0043049B">
          <w:rPr>
            <w:noProof/>
            <w:webHidden/>
          </w:rPr>
        </w:r>
        <w:r w:rsidR="0043049B">
          <w:rPr>
            <w:noProof/>
            <w:webHidden/>
          </w:rPr>
          <w:fldChar w:fldCharType="separate"/>
        </w:r>
        <w:r w:rsidR="0043049B">
          <w:rPr>
            <w:noProof/>
            <w:webHidden/>
          </w:rPr>
          <w:t>54</w:t>
        </w:r>
        <w:r w:rsidR="0043049B">
          <w:rPr>
            <w:noProof/>
            <w:webHidden/>
          </w:rPr>
          <w:fldChar w:fldCharType="end"/>
        </w:r>
      </w:hyperlink>
    </w:p>
    <w:p w14:paraId="3FB6B248"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95" w:history="1">
        <w:r w:rsidR="0043049B" w:rsidRPr="00946B6F">
          <w:rPr>
            <w:rStyle w:val="Hyperlink"/>
            <w:noProof/>
          </w:rPr>
          <w:t>Figure 60: Proposed Inactivation Date Report</w:t>
        </w:r>
        <w:r w:rsidR="0043049B">
          <w:rPr>
            <w:noProof/>
            <w:webHidden/>
          </w:rPr>
          <w:tab/>
        </w:r>
        <w:r w:rsidR="0043049B">
          <w:rPr>
            <w:noProof/>
            <w:webHidden/>
          </w:rPr>
          <w:fldChar w:fldCharType="begin"/>
        </w:r>
        <w:r w:rsidR="0043049B">
          <w:rPr>
            <w:noProof/>
            <w:webHidden/>
          </w:rPr>
          <w:instrText xml:space="preserve"> PAGEREF _Toc478139595 \h </w:instrText>
        </w:r>
        <w:r w:rsidR="0043049B">
          <w:rPr>
            <w:noProof/>
            <w:webHidden/>
          </w:rPr>
        </w:r>
        <w:r w:rsidR="0043049B">
          <w:rPr>
            <w:noProof/>
            <w:webHidden/>
          </w:rPr>
          <w:fldChar w:fldCharType="separate"/>
        </w:r>
        <w:r w:rsidR="0043049B">
          <w:rPr>
            <w:noProof/>
            <w:webHidden/>
          </w:rPr>
          <w:t>54</w:t>
        </w:r>
        <w:r w:rsidR="0043049B">
          <w:rPr>
            <w:noProof/>
            <w:webHidden/>
          </w:rPr>
          <w:fldChar w:fldCharType="end"/>
        </w:r>
      </w:hyperlink>
    </w:p>
    <w:p w14:paraId="5EE23EC9"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96" w:history="1">
        <w:r w:rsidR="0043049B" w:rsidRPr="00946B6F">
          <w:rPr>
            <w:rStyle w:val="Hyperlink"/>
            <w:noProof/>
          </w:rPr>
          <w:t>Figure 61: VUID Approvals Report</w:t>
        </w:r>
        <w:r w:rsidR="0043049B">
          <w:rPr>
            <w:noProof/>
            <w:webHidden/>
          </w:rPr>
          <w:tab/>
        </w:r>
        <w:r w:rsidR="0043049B">
          <w:rPr>
            <w:noProof/>
            <w:webHidden/>
          </w:rPr>
          <w:fldChar w:fldCharType="begin"/>
        </w:r>
        <w:r w:rsidR="0043049B">
          <w:rPr>
            <w:noProof/>
            <w:webHidden/>
          </w:rPr>
          <w:instrText xml:space="preserve"> PAGEREF _Toc478139596 \h </w:instrText>
        </w:r>
        <w:r w:rsidR="0043049B">
          <w:rPr>
            <w:noProof/>
            <w:webHidden/>
          </w:rPr>
        </w:r>
        <w:r w:rsidR="0043049B">
          <w:rPr>
            <w:noProof/>
            <w:webHidden/>
          </w:rPr>
          <w:fldChar w:fldCharType="separate"/>
        </w:r>
        <w:r w:rsidR="0043049B">
          <w:rPr>
            <w:noProof/>
            <w:webHidden/>
          </w:rPr>
          <w:t>55</w:t>
        </w:r>
        <w:r w:rsidR="0043049B">
          <w:rPr>
            <w:noProof/>
            <w:webHidden/>
          </w:rPr>
          <w:fldChar w:fldCharType="end"/>
        </w:r>
      </w:hyperlink>
    </w:p>
    <w:p w14:paraId="288F7B90"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97" w:history="1">
        <w:r w:rsidR="0043049B" w:rsidRPr="00946B6F">
          <w:rPr>
            <w:rStyle w:val="Hyperlink"/>
            <w:noProof/>
          </w:rPr>
          <w:t>Figure 62: FDB Copay Change Report</w:t>
        </w:r>
        <w:r w:rsidR="0043049B">
          <w:rPr>
            <w:noProof/>
            <w:webHidden/>
          </w:rPr>
          <w:tab/>
        </w:r>
        <w:r w:rsidR="0043049B">
          <w:rPr>
            <w:noProof/>
            <w:webHidden/>
          </w:rPr>
          <w:fldChar w:fldCharType="begin"/>
        </w:r>
        <w:r w:rsidR="0043049B">
          <w:rPr>
            <w:noProof/>
            <w:webHidden/>
          </w:rPr>
          <w:instrText xml:space="preserve"> PAGEREF _Toc478139597 \h </w:instrText>
        </w:r>
        <w:r w:rsidR="0043049B">
          <w:rPr>
            <w:noProof/>
            <w:webHidden/>
          </w:rPr>
        </w:r>
        <w:r w:rsidR="0043049B">
          <w:rPr>
            <w:noProof/>
            <w:webHidden/>
          </w:rPr>
          <w:fldChar w:fldCharType="separate"/>
        </w:r>
        <w:r w:rsidR="0043049B">
          <w:rPr>
            <w:noProof/>
            <w:webHidden/>
          </w:rPr>
          <w:t>56</w:t>
        </w:r>
        <w:r w:rsidR="0043049B">
          <w:rPr>
            <w:noProof/>
            <w:webHidden/>
          </w:rPr>
          <w:fldChar w:fldCharType="end"/>
        </w:r>
      </w:hyperlink>
    </w:p>
    <w:p w14:paraId="23841549"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98" w:history="1">
        <w:r w:rsidR="0043049B" w:rsidRPr="00946B6F">
          <w:rPr>
            <w:rStyle w:val="Hyperlink"/>
            <w:noProof/>
          </w:rPr>
          <w:t>Figure 63: COTS Services Tab</w:t>
        </w:r>
        <w:r w:rsidR="0043049B">
          <w:rPr>
            <w:noProof/>
            <w:webHidden/>
          </w:rPr>
          <w:tab/>
        </w:r>
        <w:r w:rsidR="0043049B">
          <w:rPr>
            <w:noProof/>
            <w:webHidden/>
          </w:rPr>
          <w:fldChar w:fldCharType="begin"/>
        </w:r>
        <w:r w:rsidR="0043049B">
          <w:rPr>
            <w:noProof/>
            <w:webHidden/>
          </w:rPr>
          <w:instrText xml:space="preserve"> PAGEREF _Toc478139598 \h </w:instrText>
        </w:r>
        <w:r w:rsidR="0043049B">
          <w:rPr>
            <w:noProof/>
            <w:webHidden/>
          </w:rPr>
        </w:r>
        <w:r w:rsidR="0043049B">
          <w:rPr>
            <w:noProof/>
            <w:webHidden/>
          </w:rPr>
          <w:fldChar w:fldCharType="separate"/>
        </w:r>
        <w:r w:rsidR="0043049B">
          <w:rPr>
            <w:noProof/>
            <w:webHidden/>
          </w:rPr>
          <w:t>57</w:t>
        </w:r>
        <w:r w:rsidR="0043049B">
          <w:rPr>
            <w:noProof/>
            <w:webHidden/>
          </w:rPr>
          <w:fldChar w:fldCharType="end"/>
        </w:r>
      </w:hyperlink>
    </w:p>
    <w:p w14:paraId="1D31606C"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599" w:history="1">
        <w:r w:rsidR="0043049B" w:rsidRPr="00946B6F">
          <w:rPr>
            <w:rStyle w:val="Hyperlink"/>
            <w:noProof/>
          </w:rPr>
          <w:t>Figure 64: FDB Search Tab</w:t>
        </w:r>
        <w:r w:rsidR="0043049B">
          <w:rPr>
            <w:noProof/>
            <w:webHidden/>
          </w:rPr>
          <w:tab/>
        </w:r>
        <w:r w:rsidR="0043049B">
          <w:rPr>
            <w:noProof/>
            <w:webHidden/>
          </w:rPr>
          <w:fldChar w:fldCharType="begin"/>
        </w:r>
        <w:r w:rsidR="0043049B">
          <w:rPr>
            <w:noProof/>
            <w:webHidden/>
          </w:rPr>
          <w:instrText xml:space="preserve"> PAGEREF _Toc478139599 \h </w:instrText>
        </w:r>
        <w:r w:rsidR="0043049B">
          <w:rPr>
            <w:noProof/>
            <w:webHidden/>
          </w:rPr>
        </w:r>
        <w:r w:rsidR="0043049B">
          <w:rPr>
            <w:noProof/>
            <w:webHidden/>
          </w:rPr>
          <w:fldChar w:fldCharType="separate"/>
        </w:r>
        <w:r w:rsidR="0043049B">
          <w:rPr>
            <w:noProof/>
            <w:webHidden/>
          </w:rPr>
          <w:t>57</w:t>
        </w:r>
        <w:r w:rsidR="0043049B">
          <w:rPr>
            <w:noProof/>
            <w:webHidden/>
          </w:rPr>
          <w:fldChar w:fldCharType="end"/>
        </w:r>
      </w:hyperlink>
    </w:p>
    <w:p w14:paraId="0A4CCCFB"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00" w:history="1">
        <w:r w:rsidR="0043049B" w:rsidRPr="00946B6F">
          <w:rPr>
            <w:rStyle w:val="Hyperlink"/>
            <w:noProof/>
          </w:rPr>
          <w:t>Figure 65: FDB Search Options Type</w:t>
        </w:r>
        <w:r w:rsidR="0043049B">
          <w:rPr>
            <w:noProof/>
            <w:webHidden/>
          </w:rPr>
          <w:tab/>
        </w:r>
        <w:r w:rsidR="0043049B">
          <w:rPr>
            <w:noProof/>
            <w:webHidden/>
          </w:rPr>
          <w:fldChar w:fldCharType="begin"/>
        </w:r>
        <w:r w:rsidR="0043049B">
          <w:rPr>
            <w:noProof/>
            <w:webHidden/>
          </w:rPr>
          <w:instrText xml:space="preserve"> PAGEREF _Toc478139600 \h </w:instrText>
        </w:r>
        <w:r w:rsidR="0043049B">
          <w:rPr>
            <w:noProof/>
            <w:webHidden/>
          </w:rPr>
        </w:r>
        <w:r w:rsidR="0043049B">
          <w:rPr>
            <w:noProof/>
            <w:webHidden/>
          </w:rPr>
          <w:fldChar w:fldCharType="separate"/>
        </w:r>
        <w:r w:rsidR="0043049B">
          <w:rPr>
            <w:noProof/>
            <w:webHidden/>
          </w:rPr>
          <w:t>58</w:t>
        </w:r>
        <w:r w:rsidR="0043049B">
          <w:rPr>
            <w:noProof/>
            <w:webHidden/>
          </w:rPr>
          <w:fldChar w:fldCharType="end"/>
        </w:r>
      </w:hyperlink>
    </w:p>
    <w:p w14:paraId="3F606012"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01" w:history="1">
        <w:r w:rsidR="0043049B" w:rsidRPr="00946B6F">
          <w:rPr>
            <w:rStyle w:val="Hyperlink"/>
            <w:noProof/>
          </w:rPr>
          <w:t>Figure 66: FDB Search Results</w:t>
        </w:r>
        <w:r w:rsidR="0043049B">
          <w:rPr>
            <w:noProof/>
            <w:webHidden/>
          </w:rPr>
          <w:tab/>
        </w:r>
        <w:r w:rsidR="0043049B">
          <w:rPr>
            <w:noProof/>
            <w:webHidden/>
          </w:rPr>
          <w:fldChar w:fldCharType="begin"/>
        </w:r>
        <w:r w:rsidR="0043049B">
          <w:rPr>
            <w:noProof/>
            <w:webHidden/>
          </w:rPr>
          <w:instrText xml:space="preserve"> PAGEREF _Toc478139601 \h </w:instrText>
        </w:r>
        <w:r w:rsidR="0043049B">
          <w:rPr>
            <w:noProof/>
            <w:webHidden/>
          </w:rPr>
        </w:r>
        <w:r w:rsidR="0043049B">
          <w:rPr>
            <w:noProof/>
            <w:webHidden/>
          </w:rPr>
          <w:fldChar w:fldCharType="separate"/>
        </w:r>
        <w:r w:rsidR="0043049B">
          <w:rPr>
            <w:noProof/>
            <w:webHidden/>
          </w:rPr>
          <w:t>59</w:t>
        </w:r>
        <w:r w:rsidR="0043049B">
          <w:rPr>
            <w:noProof/>
            <w:webHidden/>
          </w:rPr>
          <w:fldChar w:fldCharType="end"/>
        </w:r>
      </w:hyperlink>
    </w:p>
    <w:p w14:paraId="6F5276CA"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02" w:history="1">
        <w:r w:rsidR="0043049B" w:rsidRPr="00946B6F">
          <w:rPr>
            <w:rStyle w:val="Hyperlink"/>
            <w:noProof/>
          </w:rPr>
          <w:t>Figure 67: FDB Item Details</w:t>
        </w:r>
        <w:r w:rsidR="0043049B">
          <w:rPr>
            <w:noProof/>
            <w:webHidden/>
          </w:rPr>
          <w:tab/>
        </w:r>
        <w:r w:rsidR="0043049B">
          <w:rPr>
            <w:noProof/>
            <w:webHidden/>
          </w:rPr>
          <w:fldChar w:fldCharType="begin"/>
        </w:r>
        <w:r w:rsidR="0043049B">
          <w:rPr>
            <w:noProof/>
            <w:webHidden/>
          </w:rPr>
          <w:instrText xml:space="preserve"> PAGEREF _Toc478139602 \h </w:instrText>
        </w:r>
        <w:r w:rsidR="0043049B">
          <w:rPr>
            <w:noProof/>
            <w:webHidden/>
          </w:rPr>
        </w:r>
        <w:r w:rsidR="0043049B">
          <w:rPr>
            <w:noProof/>
            <w:webHidden/>
          </w:rPr>
          <w:fldChar w:fldCharType="separate"/>
        </w:r>
        <w:r w:rsidR="0043049B">
          <w:rPr>
            <w:noProof/>
            <w:webHidden/>
          </w:rPr>
          <w:t>60</w:t>
        </w:r>
        <w:r w:rsidR="0043049B">
          <w:rPr>
            <w:noProof/>
            <w:webHidden/>
          </w:rPr>
          <w:fldChar w:fldCharType="end"/>
        </w:r>
      </w:hyperlink>
    </w:p>
    <w:p w14:paraId="49A424EF"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03" w:history="1">
        <w:r w:rsidR="0043049B" w:rsidRPr="00946B6F">
          <w:rPr>
            <w:rStyle w:val="Hyperlink"/>
            <w:noProof/>
          </w:rPr>
          <w:t>Figure 68: FDB Match Results</w:t>
        </w:r>
        <w:r w:rsidR="0043049B">
          <w:rPr>
            <w:noProof/>
            <w:webHidden/>
          </w:rPr>
          <w:tab/>
        </w:r>
        <w:r w:rsidR="0043049B">
          <w:rPr>
            <w:noProof/>
            <w:webHidden/>
          </w:rPr>
          <w:fldChar w:fldCharType="begin"/>
        </w:r>
        <w:r w:rsidR="0043049B">
          <w:rPr>
            <w:noProof/>
            <w:webHidden/>
          </w:rPr>
          <w:instrText xml:space="preserve"> PAGEREF _Toc478139603 \h </w:instrText>
        </w:r>
        <w:r w:rsidR="0043049B">
          <w:rPr>
            <w:noProof/>
            <w:webHidden/>
          </w:rPr>
        </w:r>
        <w:r w:rsidR="0043049B">
          <w:rPr>
            <w:noProof/>
            <w:webHidden/>
          </w:rPr>
          <w:fldChar w:fldCharType="separate"/>
        </w:r>
        <w:r w:rsidR="0043049B">
          <w:rPr>
            <w:noProof/>
            <w:webHidden/>
          </w:rPr>
          <w:t>61</w:t>
        </w:r>
        <w:r w:rsidR="0043049B">
          <w:rPr>
            <w:noProof/>
            <w:webHidden/>
          </w:rPr>
          <w:fldChar w:fldCharType="end"/>
        </w:r>
      </w:hyperlink>
    </w:p>
    <w:p w14:paraId="3929C0E9"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04" w:history="1">
        <w:r w:rsidR="0043049B" w:rsidRPr="00946B6F">
          <w:rPr>
            <w:rStyle w:val="Hyperlink"/>
            <w:noProof/>
          </w:rPr>
          <w:t>Figure 69: FDB Add</w:t>
        </w:r>
        <w:r w:rsidR="0043049B">
          <w:rPr>
            <w:noProof/>
            <w:webHidden/>
          </w:rPr>
          <w:tab/>
        </w:r>
        <w:r w:rsidR="0043049B">
          <w:rPr>
            <w:noProof/>
            <w:webHidden/>
          </w:rPr>
          <w:fldChar w:fldCharType="begin"/>
        </w:r>
        <w:r w:rsidR="0043049B">
          <w:rPr>
            <w:noProof/>
            <w:webHidden/>
          </w:rPr>
          <w:instrText xml:space="preserve"> PAGEREF _Toc478139604 \h </w:instrText>
        </w:r>
        <w:r w:rsidR="0043049B">
          <w:rPr>
            <w:noProof/>
            <w:webHidden/>
          </w:rPr>
        </w:r>
        <w:r w:rsidR="0043049B">
          <w:rPr>
            <w:noProof/>
            <w:webHidden/>
          </w:rPr>
          <w:fldChar w:fldCharType="separate"/>
        </w:r>
        <w:r w:rsidR="0043049B">
          <w:rPr>
            <w:noProof/>
            <w:webHidden/>
          </w:rPr>
          <w:t>62</w:t>
        </w:r>
        <w:r w:rsidR="0043049B">
          <w:rPr>
            <w:noProof/>
            <w:webHidden/>
          </w:rPr>
          <w:fldChar w:fldCharType="end"/>
        </w:r>
      </w:hyperlink>
    </w:p>
    <w:p w14:paraId="11DA8D8E"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05" w:history="1">
        <w:r w:rsidR="0043049B" w:rsidRPr="00946B6F">
          <w:rPr>
            <w:rStyle w:val="Hyperlink"/>
            <w:noProof/>
          </w:rPr>
          <w:t>Figure 70: FDB Update</w:t>
        </w:r>
        <w:r w:rsidR="0043049B">
          <w:rPr>
            <w:noProof/>
            <w:webHidden/>
          </w:rPr>
          <w:tab/>
        </w:r>
        <w:r w:rsidR="0043049B">
          <w:rPr>
            <w:noProof/>
            <w:webHidden/>
          </w:rPr>
          <w:fldChar w:fldCharType="begin"/>
        </w:r>
        <w:r w:rsidR="0043049B">
          <w:rPr>
            <w:noProof/>
            <w:webHidden/>
          </w:rPr>
          <w:instrText xml:space="preserve"> PAGEREF _Toc478139605 \h </w:instrText>
        </w:r>
        <w:r w:rsidR="0043049B">
          <w:rPr>
            <w:noProof/>
            <w:webHidden/>
          </w:rPr>
        </w:r>
        <w:r w:rsidR="0043049B">
          <w:rPr>
            <w:noProof/>
            <w:webHidden/>
          </w:rPr>
          <w:fldChar w:fldCharType="separate"/>
        </w:r>
        <w:r w:rsidR="0043049B">
          <w:rPr>
            <w:noProof/>
            <w:webHidden/>
          </w:rPr>
          <w:t>63</w:t>
        </w:r>
        <w:r w:rsidR="0043049B">
          <w:rPr>
            <w:noProof/>
            <w:webHidden/>
          </w:rPr>
          <w:fldChar w:fldCharType="end"/>
        </w:r>
      </w:hyperlink>
    </w:p>
    <w:p w14:paraId="08752B13"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06" w:history="1">
        <w:r w:rsidR="0043049B" w:rsidRPr="00946B6F">
          <w:rPr>
            <w:rStyle w:val="Hyperlink"/>
            <w:noProof/>
          </w:rPr>
          <w:t>Figure 71: FDB Added Report</w:t>
        </w:r>
        <w:r w:rsidR="0043049B">
          <w:rPr>
            <w:noProof/>
            <w:webHidden/>
          </w:rPr>
          <w:tab/>
        </w:r>
        <w:r w:rsidR="0043049B">
          <w:rPr>
            <w:noProof/>
            <w:webHidden/>
          </w:rPr>
          <w:fldChar w:fldCharType="begin"/>
        </w:r>
        <w:r w:rsidR="0043049B">
          <w:rPr>
            <w:noProof/>
            <w:webHidden/>
          </w:rPr>
          <w:instrText xml:space="preserve"> PAGEREF _Toc478139606 \h </w:instrText>
        </w:r>
        <w:r w:rsidR="0043049B">
          <w:rPr>
            <w:noProof/>
            <w:webHidden/>
          </w:rPr>
        </w:r>
        <w:r w:rsidR="0043049B">
          <w:rPr>
            <w:noProof/>
            <w:webHidden/>
          </w:rPr>
          <w:fldChar w:fldCharType="separate"/>
        </w:r>
        <w:r w:rsidR="0043049B">
          <w:rPr>
            <w:noProof/>
            <w:webHidden/>
          </w:rPr>
          <w:t>64</w:t>
        </w:r>
        <w:r w:rsidR="0043049B">
          <w:rPr>
            <w:noProof/>
            <w:webHidden/>
          </w:rPr>
          <w:fldChar w:fldCharType="end"/>
        </w:r>
      </w:hyperlink>
    </w:p>
    <w:p w14:paraId="12022B02"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07" w:history="1">
        <w:r w:rsidR="0043049B" w:rsidRPr="00946B6F">
          <w:rPr>
            <w:rStyle w:val="Hyperlink"/>
            <w:noProof/>
          </w:rPr>
          <w:t>Figure 72: User Preferences Tab</w:t>
        </w:r>
        <w:r w:rsidR="0043049B">
          <w:rPr>
            <w:noProof/>
            <w:webHidden/>
          </w:rPr>
          <w:tab/>
        </w:r>
        <w:r w:rsidR="0043049B">
          <w:rPr>
            <w:noProof/>
            <w:webHidden/>
          </w:rPr>
          <w:fldChar w:fldCharType="begin"/>
        </w:r>
        <w:r w:rsidR="0043049B">
          <w:rPr>
            <w:noProof/>
            <w:webHidden/>
          </w:rPr>
          <w:instrText xml:space="preserve"> PAGEREF _Toc478139607 \h </w:instrText>
        </w:r>
        <w:r w:rsidR="0043049B">
          <w:rPr>
            <w:noProof/>
            <w:webHidden/>
          </w:rPr>
        </w:r>
        <w:r w:rsidR="0043049B">
          <w:rPr>
            <w:noProof/>
            <w:webHidden/>
          </w:rPr>
          <w:fldChar w:fldCharType="separate"/>
        </w:r>
        <w:r w:rsidR="0043049B">
          <w:rPr>
            <w:noProof/>
            <w:webHidden/>
          </w:rPr>
          <w:t>64</w:t>
        </w:r>
        <w:r w:rsidR="0043049B">
          <w:rPr>
            <w:noProof/>
            <w:webHidden/>
          </w:rPr>
          <w:fldChar w:fldCharType="end"/>
        </w:r>
      </w:hyperlink>
    </w:p>
    <w:p w14:paraId="78389A8E"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08" w:history="1">
        <w:r w:rsidR="0043049B" w:rsidRPr="00946B6F">
          <w:rPr>
            <w:rStyle w:val="Hyperlink"/>
            <w:noProof/>
          </w:rPr>
          <w:t>Figure 73: User Preferences</w:t>
        </w:r>
        <w:r w:rsidR="0043049B">
          <w:rPr>
            <w:noProof/>
            <w:webHidden/>
          </w:rPr>
          <w:tab/>
        </w:r>
        <w:r w:rsidR="0043049B">
          <w:rPr>
            <w:noProof/>
            <w:webHidden/>
          </w:rPr>
          <w:fldChar w:fldCharType="begin"/>
        </w:r>
        <w:r w:rsidR="0043049B">
          <w:rPr>
            <w:noProof/>
            <w:webHidden/>
          </w:rPr>
          <w:instrText xml:space="preserve"> PAGEREF _Toc478139608 \h </w:instrText>
        </w:r>
        <w:r w:rsidR="0043049B">
          <w:rPr>
            <w:noProof/>
            <w:webHidden/>
          </w:rPr>
        </w:r>
        <w:r w:rsidR="0043049B">
          <w:rPr>
            <w:noProof/>
            <w:webHidden/>
          </w:rPr>
          <w:fldChar w:fldCharType="separate"/>
        </w:r>
        <w:r w:rsidR="0043049B">
          <w:rPr>
            <w:noProof/>
            <w:webHidden/>
          </w:rPr>
          <w:t>65</w:t>
        </w:r>
        <w:r w:rsidR="0043049B">
          <w:rPr>
            <w:noProof/>
            <w:webHidden/>
          </w:rPr>
          <w:fldChar w:fldCharType="end"/>
        </w:r>
      </w:hyperlink>
    </w:p>
    <w:p w14:paraId="2E8E2795"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09" w:history="1">
        <w:r w:rsidR="0043049B" w:rsidRPr="00946B6F">
          <w:rPr>
            <w:rStyle w:val="Hyperlink"/>
            <w:noProof/>
          </w:rPr>
          <w:t>Figure 74: Search Preferences</w:t>
        </w:r>
        <w:r w:rsidR="0043049B">
          <w:rPr>
            <w:noProof/>
            <w:webHidden/>
          </w:rPr>
          <w:tab/>
        </w:r>
        <w:r w:rsidR="0043049B">
          <w:rPr>
            <w:noProof/>
            <w:webHidden/>
          </w:rPr>
          <w:fldChar w:fldCharType="begin"/>
        </w:r>
        <w:r w:rsidR="0043049B">
          <w:rPr>
            <w:noProof/>
            <w:webHidden/>
          </w:rPr>
          <w:instrText xml:space="preserve"> PAGEREF _Toc478139609 \h </w:instrText>
        </w:r>
        <w:r w:rsidR="0043049B">
          <w:rPr>
            <w:noProof/>
            <w:webHidden/>
          </w:rPr>
        </w:r>
        <w:r w:rsidR="0043049B">
          <w:rPr>
            <w:noProof/>
            <w:webHidden/>
          </w:rPr>
          <w:fldChar w:fldCharType="separate"/>
        </w:r>
        <w:r w:rsidR="0043049B">
          <w:rPr>
            <w:noProof/>
            <w:webHidden/>
          </w:rPr>
          <w:t>66</w:t>
        </w:r>
        <w:r w:rsidR="0043049B">
          <w:rPr>
            <w:noProof/>
            <w:webHidden/>
          </w:rPr>
          <w:fldChar w:fldCharType="end"/>
        </w:r>
      </w:hyperlink>
    </w:p>
    <w:p w14:paraId="1E914B7C"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10" w:history="1">
        <w:r w:rsidR="0043049B" w:rsidRPr="00946B6F">
          <w:rPr>
            <w:rStyle w:val="Hyperlink"/>
            <w:noProof/>
          </w:rPr>
          <w:t>Figure 75: Search Templates</w:t>
        </w:r>
        <w:r w:rsidR="0043049B">
          <w:rPr>
            <w:noProof/>
            <w:webHidden/>
          </w:rPr>
          <w:tab/>
        </w:r>
        <w:r w:rsidR="0043049B">
          <w:rPr>
            <w:noProof/>
            <w:webHidden/>
          </w:rPr>
          <w:fldChar w:fldCharType="begin"/>
        </w:r>
        <w:r w:rsidR="0043049B">
          <w:rPr>
            <w:noProof/>
            <w:webHidden/>
          </w:rPr>
          <w:instrText xml:space="preserve"> PAGEREF _Toc478139610 \h </w:instrText>
        </w:r>
        <w:r w:rsidR="0043049B">
          <w:rPr>
            <w:noProof/>
            <w:webHidden/>
          </w:rPr>
        </w:r>
        <w:r w:rsidR="0043049B">
          <w:rPr>
            <w:noProof/>
            <w:webHidden/>
          </w:rPr>
          <w:fldChar w:fldCharType="separate"/>
        </w:r>
        <w:r w:rsidR="0043049B">
          <w:rPr>
            <w:noProof/>
            <w:webHidden/>
          </w:rPr>
          <w:t>66</w:t>
        </w:r>
        <w:r w:rsidR="0043049B">
          <w:rPr>
            <w:noProof/>
            <w:webHidden/>
          </w:rPr>
          <w:fldChar w:fldCharType="end"/>
        </w:r>
      </w:hyperlink>
    </w:p>
    <w:p w14:paraId="47098B0B"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11" w:history="1">
        <w:r w:rsidR="0043049B" w:rsidRPr="00946B6F">
          <w:rPr>
            <w:rStyle w:val="Hyperlink"/>
            <w:noProof/>
          </w:rPr>
          <w:t>Figure 76: Edit Search Template</w:t>
        </w:r>
        <w:r w:rsidR="0043049B">
          <w:rPr>
            <w:noProof/>
            <w:webHidden/>
          </w:rPr>
          <w:tab/>
        </w:r>
        <w:r w:rsidR="0043049B">
          <w:rPr>
            <w:noProof/>
            <w:webHidden/>
          </w:rPr>
          <w:fldChar w:fldCharType="begin"/>
        </w:r>
        <w:r w:rsidR="0043049B">
          <w:rPr>
            <w:noProof/>
            <w:webHidden/>
          </w:rPr>
          <w:instrText xml:space="preserve"> PAGEREF _Toc478139611 \h </w:instrText>
        </w:r>
        <w:r w:rsidR="0043049B">
          <w:rPr>
            <w:noProof/>
            <w:webHidden/>
          </w:rPr>
        </w:r>
        <w:r w:rsidR="0043049B">
          <w:rPr>
            <w:noProof/>
            <w:webHidden/>
          </w:rPr>
          <w:fldChar w:fldCharType="separate"/>
        </w:r>
        <w:r w:rsidR="0043049B">
          <w:rPr>
            <w:noProof/>
            <w:webHidden/>
          </w:rPr>
          <w:t>67</w:t>
        </w:r>
        <w:r w:rsidR="0043049B">
          <w:rPr>
            <w:noProof/>
            <w:webHidden/>
          </w:rPr>
          <w:fldChar w:fldCharType="end"/>
        </w:r>
      </w:hyperlink>
    </w:p>
    <w:p w14:paraId="54280B46"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12" w:history="1">
        <w:r w:rsidR="0043049B" w:rsidRPr="00946B6F">
          <w:rPr>
            <w:rStyle w:val="Hyperlink"/>
            <w:noProof/>
          </w:rPr>
          <w:t>Figure 77: Selected Fields for Product Search Template</w:t>
        </w:r>
        <w:r w:rsidR="0043049B">
          <w:rPr>
            <w:noProof/>
            <w:webHidden/>
          </w:rPr>
          <w:tab/>
        </w:r>
        <w:r w:rsidR="0043049B">
          <w:rPr>
            <w:noProof/>
            <w:webHidden/>
          </w:rPr>
          <w:fldChar w:fldCharType="begin"/>
        </w:r>
        <w:r w:rsidR="0043049B">
          <w:rPr>
            <w:noProof/>
            <w:webHidden/>
          </w:rPr>
          <w:instrText xml:space="preserve"> PAGEREF _Toc478139612 \h </w:instrText>
        </w:r>
        <w:r w:rsidR="0043049B">
          <w:rPr>
            <w:noProof/>
            <w:webHidden/>
          </w:rPr>
        </w:r>
        <w:r w:rsidR="0043049B">
          <w:rPr>
            <w:noProof/>
            <w:webHidden/>
          </w:rPr>
          <w:fldChar w:fldCharType="separate"/>
        </w:r>
        <w:r w:rsidR="0043049B">
          <w:rPr>
            <w:noProof/>
            <w:webHidden/>
          </w:rPr>
          <w:t>68</w:t>
        </w:r>
        <w:r w:rsidR="0043049B">
          <w:rPr>
            <w:noProof/>
            <w:webHidden/>
          </w:rPr>
          <w:fldChar w:fldCharType="end"/>
        </w:r>
      </w:hyperlink>
    </w:p>
    <w:p w14:paraId="1F4553F3"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13" w:history="1">
        <w:r w:rsidR="0043049B" w:rsidRPr="00946B6F">
          <w:rPr>
            <w:rStyle w:val="Hyperlink"/>
            <w:noProof/>
          </w:rPr>
          <w:t>Figure 78: Simple 'All Fields' Product Search</w:t>
        </w:r>
        <w:r w:rsidR="0043049B">
          <w:rPr>
            <w:noProof/>
            <w:webHidden/>
          </w:rPr>
          <w:tab/>
        </w:r>
        <w:r w:rsidR="0043049B">
          <w:rPr>
            <w:noProof/>
            <w:webHidden/>
          </w:rPr>
          <w:fldChar w:fldCharType="begin"/>
        </w:r>
        <w:r w:rsidR="0043049B">
          <w:rPr>
            <w:noProof/>
            <w:webHidden/>
          </w:rPr>
          <w:instrText xml:space="preserve"> PAGEREF _Toc478139613 \h </w:instrText>
        </w:r>
        <w:r w:rsidR="0043049B">
          <w:rPr>
            <w:noProof/>
            <w:webHidden/>
          </w:rPr>
        </w:r>
        <w:r w:rsidR="0043049B">
          <w:rPr>
            <w:noProof/>
            <w:webHidden/>
          </w:rPr>
          <w:fldChar w:fldCharType="separate"/>
        </w:r>
        <w:r w:rsidR="0043049B">
          <w:rPr>
            <w:noProof/>
            <w:webHidden/>
          </w:rPr>
          <w:t>69</w:t>
        </w:r>
        <w:r w:rsidR="0043049B">
          <w:rPr>
            <w:noProof/>
            <w:webHidden/>
          </w:rPr>
          <w:fldChar w:fldCharType="end"/>
        </w:r>
      </w:hyperlink>
    </w:p>
    <w:p w14:paraId="41B24ABF"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14" w:history="1">
        <w:r w:rsidR="0043049B" w:rsidRPr="00946B6F">
          <w:rPr>
            <w:rStyle w:val="Hyperlink"/>
            <w:noProof/>
          </w:rPr>
          <w:t>Figure 79: Help Tab</w:t>
        </w:r>
        <w:r w:rsidR="0043049B">
          <w:rPr>
            <w:noProof/>
            <w:webHidden/>
          </w:rPr>
          <w:tab/>
        </w:r>
        <w:r w:rsidR="0043049B">
          <w:rPr>
            <w:noProof/>
            <w:webHidden/>
          </w:rPr>
          <w:fldChar w:fldCharType="begin"/>
        </w:r>
        <w:r w:rsidR="0043049B">
          <w:rPr>
            <w:noProof/>
            <w:webHidden/>
          </w:rPr>
          <w:instrText xml:space="preserve"> PAGEREF _Toc478139614 \h </w:instrText>
        </w:r>
        <w:r w:rsidR="0043049B">
          <w:rPr>
            <w:noProof/>
            <w:webHidden/>
          </w:rPr>
        </w:r>
        <w:r w:rsidR="0043049B">
          <w:rPr>
            <w:noProof/>
            <w:webHidden/>
          </w:rPr>
          <w:fldChar w:fldCharType="separate"/>
        </w:r>
        <w:r w:rsidR="0043049B">
          <w:rPr>
            <w:noProof/>
            <w:webHidden/>
          </w:rPr>
          <w:t>69</w:t>
        </w:r>
        <w:r w:rsidR="0043049B">
          <w:rPr>
            <w:noProof/>
            <w:webHidden/>
          </w:rPr>
          <w:fldChar w:fldCharType="end"/>
        </w:r>
      </w:hyperlink>
    </w:p>
    <w:p w14:paraId="6FEA6770"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15" w:history="1">
        <w:r w:rsidR="0043049B" w:rsidRPr="00946B6F">
          <w:rPr>
            <w:rStyle w:val="Hyperlink"/>
            <w:noProof/>
          </w:rPr>
          <w:t>Figure 80: Main Help Page</w:t>
        </w:r>
        <w:r w:rsidR="0043049B">
          <w:rPr>
            <w:noProof/>
            <w:webHidden/>
          </w:rPr>
          <w:tab/>
        </w:r>
        <w:r w:rsidR="0043049B">
          <w:rPr>
            <w:noProof/>
            <w:webHidden/>
          </w:rPr>
          <w:fldChar w:fldCharType="begin"/>
        </w:r>
        <w:r w:rsidR="0043049B">
          <w:rPr>
            <w:noProof/>
            <w:webHidden/>
          </w:rPr>
          <w:instrText xml:space="preserve"> PAGEREF _Toc478139615 \h </w:instrText>
        </w:r>
        <w:r w:rsidR="0043049B">
          <w:rPr>
            <w:noProof/>
            <w:webHidden/>
          </w:rPr>
        </w:r>
        <w:r w:rsidR="0043049B">
          <w:rPr>
            <w:noProof/>
            <w:webHidden/>
          </w:rPr>
          <w:fldChar w:fldCharType="separate"/>
        </w:r>
        <w:r w:rsidR="0043049B">
          <w:rPr>
            <w:noProof/>
            <w:webHidden/>
          </w:rPr>
          <w:t>70</w:t>
        </w:r>
        <w:r w:rsidR="0043049B">
          <w:rPr>
            <w:noProof/>
            <w:webHidden/>
          </w:rPr>
          <w:fldChar w:fldCharType="end"/>
        </w:r>
      </w:hyperlink>
    </w:p>
    <w:p w14:paraId="0E8F1CAA"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16" w:history="1">
        <w:r w:rsidR="0043049B" w:rsidRPr="00946B6F">
          <w:rPr>
            <w:rStyle w:val="Hyperlink"/>
            <w:noProof/>
          </w:rPr>
          <w:t>Figure 81: Help Options</w:t>
        </w:r>
        <w:r w:rsidR="0043049B">
          <w:rPr>
            <w:noProof/>
            <w:webHidden/>
          </w:rPr>
          <w:tab/>
        </w:r>
        <w:r w:rsidR="0043049B">
          <w:rPr>
            <w:noProof/>
            <w:webHidden/>
          </w:rPr>
          <w:fldChar w:fldCharType="begin"/>
        </w:r>
        <w:r w:rsidR="0043049B">
          <w:rPr>
            <w:noProof/>
            <w:webHidden/>
          </w:rPr>
          <w:instrText xml:space="preserve"> PAGEREF _Toc478139616 \h </w:instrText>
        </w:r>
        <w:r w:rsidR="0043049B">
          <w:rPr>
            <w:noProof/>
            <w:webHidden/>
          </w:rPr>
        </w:r>
        <w:r w:rsidR="0043049B">
          <w:rPr>
            <w:noProof/>
            <w:webHidden/>
          </w:rPr>
          <w:fldChar w:fldCharType="separate"/>
        </w:r>
        <w:r w:rsidR="0043049B">
          <w:rPr>
            <w:noProof/>
            <w:webHidden/>
          </w:rPr>
          <w:t>71</w:t>
        </w:r>
        <w:r w:rsidR="0043049B">
          <w:rPr>
            <w:noProof/>
            <w:webHidden/>
          </w:rPr>
          <w:fldChar w:fldCharType="end"/>
        </w:r>
      </w:hyperlink>
    </w:p>
    <w:p w14:paraId="234B6BAB"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17" w:history="1">
        <w:r w:rsidR="0043049B" w:rsidRPr="00946B6F">
          <w:rPr>
            <w:rStyle w:val="Hyperlink"/>
            <w:noProof/>
          </w:rPr>
          <w:t>Figure 82: Page Help</w:t>
        </w:r>
        <w:r w:rsidR="0043049B">
          <w:rPr>
            <w:noProof/>
            <w:webHidden/>
          </w:rPr>
          <w:tab/>
        </w:r>
        <w:r w:rsidR="0043049B">
          <w:rPr>
            <w:noProof/>
            <w:webHidden/>
          </w:rPr>
          <w:fldChar w:fldCharType="begin"/>
        </w:r>
        <w:r w:rsidR="0043049B">
          <w:rPr>
            <w:noProof/>
            <w:webHidden/>
          </w:rPr>
          <w:instrText xml:space="preserve"> PAGEREF _Toc478139617 \h </w:instrText>
        </w:r>
        <w:r w:rsidR="0043049B">
          <w:rPr>
            <w:noProof/>
            <w:webHidden/>
          </w:rPr>
        </w:r>
        <w:r w:rsidR="0043049B">
          <w:rPr>
            <w:noProof/>
            <w:webHidden/>
          </w:rPr>
          <w:fldChar w:fldCharType="separate"/>
        </w:r>
        <w:r w:rsidR="0043049B">
          <w:rPr>
            <w:noProof/>
            <w:webHidden/>
          </w:rPr>
          <w:t>72</w:t>
        </w:r>
        <w:r w:rsidR="0043049B">
          <w:rPr>
            <w:noProof/>
            <w:webHidden/>
          </w:rPr>
          <w:fldChar w:fldCharType="end"/>
        </w:r>
      </w:hyperlink>
    </w:p>
    <w:p w14:paraId="1F6E44A8"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18" w:history="1">
        <w:r w:rsidR="0043049B" w:rsidRPr="00946B6F">
          <w:rPr>
            <w:rStyle w:val="Hyperlink"/>
            <w:noProof/>
          </w:rPr>
          <w:t>Figure 83: Context-Sensitive Page Help</w:t>
        </w:r>
        <w:r w:rsidR="0043049B">
          <w:rPr>
            <w:noProof/>
            <w:webHidden/>
          </w:rPr>
          <w:tab/>
        </w:r>
        <w:r w:rsidR="0043049B">
          <w:rPr>
            <w:noProof/>
            <w:webHidden/>
          </w:rPr>
          <w:fldChar w:fldCharType="begin"/>
        </w:r>
        <w:r w:rsidR="0043049B">
          <w:rPr>
            <w:noProof/>
            <w:webHidden/>
          </w:rPr>
          <w:instrText xml:space="preserve"> PAGEREF _Toc478139618 \h </w:instrText>
        </w:r>
        <w:r w:rsidR="0043049B">
          <w:rPr>
            <w:noProof/>
            <w:webHidden/>
          </w:rPr>
        </w:r>
        <w:r w:rsidR="0043049B">
          <w:rPr>
            <w:noProof/>
            <w:webHidden/>
          </w:rPr>
          <w:fldChar w:fldCharType="separate"/>
        </w:r>
        <w:r w:rsidR="0043049B">
          <w:rPr>
            <w:noProof/>
            <w:webHidden/>
          </w:rPr>
          <w:t>72</w:t>
        </w:r>
        <w:r w:rsidR="0043049B">
          <w:rPr>
            <w:noProof/>
            <w:webHidden/>
          </w:rPr>
          <w:fldChar w:fldCharType="end"/>
        </w:r>
      </w:hyperlink>
    </w:p>
    <w:p w14:paraId="644CAA16"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19" w:history="1">
        <w:r w:rsidR="0043049B" w:rsidRPr="00946B6F">
          <w:rPr>
            <w:rStyle w:val="Hyperlink"/>
            <w:noProof/>
          </w:rPr>
          <w:t>Figure 84: Manage Application Tab</w:t>
        </w:r>
        <w:r w:rsidR="0043049B">
          <w:rPr>
            <w:noProof/>
            <w:webHidden/>
          </w:rPr>
          <w:tab/>
        </w:r>
        <w:r w:rsidR="0043049B">
          <w:rPr>
            <w:noProof/>
            <w:webHidden/>
          </w:rPr>
          <w:fldChar w:fldCharType="begin"/>
        </w:r>
        <w:r w:rsidR="0043049B">
          <w:rPr>
            <w:noProof/>
            <w:webHidden/>
          </w:rPr>
          <w:instrText xml:space="preserve"> PAGEREF _Toc478139619 \h </w:instrText>
        </w:r>
        <w:r w:rsidR="0043049B">
          <w:rPr>
            <w:noProof/>
            <w:webHidden/>
          </w:rPr>
        </w:r>
        <w:r w:rsidR="0043049B">
          <w:rPr>
            <w:noProof/>
            <w:webHidden/>
          </w:rPr>
          <w:fldChar w:fldCharType="separate"/>
        </w:r>
        <w:r w:rsidR="0043049B">
          <w:rPr>
            <w:noProof/>
            <w:webHidden/>
          </w:rPr>
          <w:t>73</w:t>
        </w:r>
        <w:r w:rsidR="0043049B">
          <w:rPr>
            <w:noProof/>
            <w:webHidden/>
          </w:rPr>
          <w:fldChar w:fldCharType="end"/>
        </w:r>
      </w:hyperlink>
    </w:p>
    <w:p w14:paraId="6C25EBA6"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20" w:history="1">
        <w:r w:rsidR="0043049B" w:rsidRPr="00946B6F">
          <w:rPr>
            <w:rStyle w:val="Hyperlink"/>
            <w:noProof/>
          </w:rPr>
          <w:t>Figure 85: Domain Mapping Tab</w:t>
        </w:r>
        <w:r w:rsidR="0043049B">
          <w:rPr>
            <w:noProof/>
            <w:webHidden/>
          </w:rPr>
          <w:tab/>
        </w:r>
        <w:r w:rsidR="0043049B">
          <w:rPr>
            <w:noProof/>
            <w:webHidden/>
          </w:rPr>
          <w:fldChar w:fldCharType="begin"/>
        </w:r>
        <w:r w:rsidR="0043049B">
          <w:rPr>
            <w:noProof/>
            <w:webHidden/>
          </w:rPr>
          <w:instrText xml:space="preserve"> PAGEREF _Toc478139620 \h </w:instrText>
        </w:r>
        <w:r w:rsidR="0043049B">
          <w:rPr>
            <w:noProof/>
            <w:webHidden/>
          </w:rPr>
        </w:r>
        <w:r w:rsidR="0043049B">
          <w:rPr>
            <w:noProof/>
            <w:webHidden/>
          </w:rPr>
          <w:fldChar w:fldCharType="separate"/>
        </w:r>
        <w:r w:rsidR="0043049B">
          <w:rPr>
            <w:noProof/>
            <w:webHidden/>
          </w:rPr>
          <w:t>73</w:t>
        </w:r>
        <w:r w:rsidR="0043049B">
          <w:rPr>
            <w:noProof/>
            <w:webHidden/>
          </w:rPr>
          <w:fldChar w:fldCharType="end"/>
        </w:r>
      </w:hyperlink>
    </w:p>
    <w:p w14:paraId="05CE4176"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21" w:history="1">
        <w:r w:rsidR="0043049B" w:rsidRPr="00946B6F">
          <w:rPr>
            <w:rStyle w:val="Hyperlink"/>
            <w:noProof/>
          </w:rPr>
          <w:t>Figure 86: Domains for Domain Mapping</w:t>
        </w:r>
        <w:r w:rsidR="0043049B">
          <w:rPr>
            <w:noProof/>
            <w:webHidden/>
          </w:rPr>
          <w:tab/>
        </w:r>
        <w:r w:rsidR="0043049B">
          <w:rPr>
            <w:noProof/>
            <w:webHidden/>
          </w:rPr>
          <w:fldChar w:fldCharType="begin"/>
        </w:r>
        <w:r w:rsidR="0043049B">
          <w:rPr>
            <w:noProof/>
            <w:webHidden/>
          </w:rPr>
          <w:instrText xml:space="preserve"> PAGEREF _Toc478139621 \h </w:instrText>
        </w:r>
        <w:r w:rsidR="0043049B">
          <w:rPr>
            <w:noProof/>
            <w:webHidden/>
          </w:rPr>
        </w:r>
        <w:r w:rsidR="0043049B">
          <w:rPr>
            <w:noProof/>
            <w:webHidden/>
          </w:rPr>
          <w:fldChar w:fldCharType="separate"/>
        </w:r>
        <w:r w:rsidR="0043049B">
          <w:rPr>
            <w:noProof/>
            <w:webHidden/>
          </w:rPr>
          <w:t>74</w:t>
        </w:r>
        <w:r w:rsidR="0043049B">
          <w:rPr>
            <w:noProof/>
            <w:webHidden/>
          </w:rPr>
          <w:fldChar w:fldCharType="end"/>
        </w:r>
      </w:hyperlink>
    </w:p>
    <w:p w14:paraId="54B1EC9C"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22" w:history="1">
        <w:r w:rsidR="0043049B" w:rsidRPr="00946B6F">
          <w:rPr>
            <w:rStyle w:val="Hyperlink"/>
            <w:noProof/>
          </w:rPr>
          <w:t>Figure 87: Domain Mapping Tables</w:t>
        </w:r>
        <w:r w:rsidR="0043049B">
          <w:rPr>
            <w:noProof/>
            <w:webHidden/>
          </w:rPr>
          <w:tab/>
        </w:r>
        <w:r w:rsidR="0043049B">
          <w:rPr>
            <w:noProof/>
            <w:webHidden/>
          </w:rPr>
          <w:fldChar w:fldCharType="begin"/>
        </w:r>
        <w:r w:rsidR="0043049B">
          <w:rPr>
            <w:noProof/>
            <w:webHidden/>
          </w:rPr>
          <w:instrText xml:space="preserve"> PAGEREF _Toc478139622 \h </w:instrText>
        </w:r>
        <w:r w:rsidR="0043049B">
          <w:rPr>
            <w:noProof/>
            <w:webHidden/>
          </w:rPr>
        </w:r>
        <w:r w:rsidR="0043049B">
          <w:rPr>
            <w:noProof/>
            <w:webHidden/>
          </w:rPr>
          <w:fldChar w:fldCharType="separate"/>
        </w:r>
        <w:r w:rsidR="0043049B">
          <w:rPr>
            <w:noProof/>
            <w:webHidden/>
          </w:rPr>
          <w:t>74</w:t>
        </w:r>
        <w:r w:rsidR="0043049B">
          <w:rPr>
            <w:noProof/>
            <w:webHidden/>
          </w:rPr>
          <w:fldChar w:fldCharType="end"/>
        </w:r>
      </w:hyperlink>
    </w:p>
    <w:p w14:paraId="48CF04F9"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23" w:history="1">
        <w:r w:rsidR="0043049B" w:rsidRPr="00946B6F">
          <w:rPr>
            <w:rStyle w:val="Hyperlink"/>
            <w:noProof/>
          </w:rPr>
          <w:t>Figure 88: Domain Mapping Assignments</w:t>
        </w:r>
        <w:r w:rsidR="0043049B">
          <w:rPr>
            <w:noProof/>
            <w:webHidden/>
          </w:rPr>
          <w:tab/>
        </w:r>
        <w:r w:rsidR="0043049B">
          <w:rPr>
            <w:noProof/>
            <w:webHidden/>
          </w:rPr>
          <w:fldChar w:fldCharType="begin"/>
        </w:r>
        <w:r w:rsidR="0043049B">
          <w:rPr>
            <w:noProof/>
            <w:webHidden/>
          </w:rPr>
          <w:instrText xml:space="preserve"> PAGEREF _Toc478139623 \h </w:instrText>
        </w:r>
        <w:r w:rsidR="0043049B">
          <w:rPr>
            <w:noProof/>
            <w:webHidden/>
          </w:rPr>
        </w:r>
        <w:r w:rsidR="0043049B">
          <w:rPr>
            <w:noProof/>
            <w:webHidden/>
          </w:rPr>
          <w:fldChar w:fldCharType="separate"/>
        </w:r>
        <w:r w:rsidR="0043049B">
          <w:rPr>
            <w:noProof/>
            <w:webHidden/>
          </w:rPr>
          <w:t>75</w:t>
        </w:r>
        <w:r w:rsidR="0043049B">
          <w:rPr>
            <w:noProof/>
            <w:webHidden/>
          </w:rPr>
          <w:fldChar w:fldCharType="end"/>
        </w:r>
      </w:hyperlink>
    </w:p>
    <w:p w14:paraId="48FE984D"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24" w:history="1">
        <w:r w:rsidR="0043049B" w:rsidRPr="00946B6F">
          <w:rPr>
            <w:rStyle w:val="Hyperlink"/>
            <w:noProof/>
          </w:rPr>
          <w:t>Figure 89: System Data Tab</w:t>
        </w:r>
        <w:r w:rsidR="0043049B">
          <w:rPr>
            <w:noProof/>
            <w:webHidden/>
          </w:rPr>
          <w:tab/>
        </w:r>
        <w:r w:rsidR="0043049B">
          <w:rPr>
            <w:noProof/>
            <w:webHidden/>
          </w:rPr>
          <w:fldChar w:fldCharType="begin"/>
        </w:r>
        <w:r w:rsidR="0043049B">
          <w:rPr>
            <w:noProof/>
            <w:webHidden/>
          </w:rPr>
          <w:instrText xml:space="preserve"> PAGEREF _Toc478139624 \h </w:instrText>
        </w:r>
        <w:r w:rsidR="0043049B">
          <w:rPr>
            <w:noProof/>
            <w:webHidden/>
          </w:rPr>
        </w:r>
        <w:r w:rsidR="0043049B">
          <w:rPr>
            <w:noProof/>
            <w:webHidden/>
          </w:rPr>
          <w:fldChar w:fldCharType="separate"/>
        </w:r>
        <w:r w:rsidR="0043049B">
          <w:rPr>
            <w:noProof/>
            <w:webHidden/>
          </w:rPr>
          <w:t>76</w:t>
        </w:r>
        <w:r w:rsidR="0043049B">
          <w:rPr>
            <w:noProof/>
            <w:webHidden/>
          </w:rPr>
          <w:fldChar w:fldCharType="end"/>
        </w:r>
      </w:hyperlink>
    </w:p>
    <w:p w14:paraId="6A25A5A0"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25" w:history="1">
        <w:r w:rsidR="0043049B" w:rsidRPr="00946B6F">
          <w:rPr>
            <w:rStyle w:val="Hyperlink"/>
            <w:noProof/>
          </w:rPr>
          <w:t>Figure 90: User Roles Tab</w:t>
        </w:r>
        <w:r w:rsidR="0043049B">
          <w:rPr>
            <w:noProof/>
            <w:webHidden/>
          </w:rPr>
          <w:tab/>
        </w:r>
        <w:r w:rsidR="0043049B">
          <w:rPr>
            <w:noProof/>
            <w:webHidden/>
          </w:rPr>
          <w:fldChar w:fldCharType="begin"/>
        </w:r>
        <w:r w:rsidR="0043049B">
          <w:rPr>
            <w:noProof/>
            <w:webHidden/>
          </w:rPr>
          <w:instrText xml:space="preserve"> PAGEREF _Toc478139625 \h </w:instrText>
        </w:r>
        <w:r w:rsidR="0043049B">
          <w:rPr>
            <w:noProof/>
            <w:webHidden/>
          </w:rPr>
        </w:r>
        <w:r w:rsidR="0043049B">
          <w:rPr>
            <w:noProof/>
            <w:webHidden/>
          </w:rPr>
          <w:fldChar w:fldCharType="separate"/>
        </w:r>
        <w:r w:rsidR="0043049B">
          <w:rPr>
            <w:noProof/>
            <w:webHidden/>
          </w:rPr>
          <w:t>79</w:t>
        </w:r>
        <w:r w:rsidR="0043049B">
          <w:rPr>
            <w:noProof/>
            <w:webHidden/>
          </w:rPr>
          <w:fldChar w:fldCharType="end"/>
        </w:r>
      </w:hyperlink>
    </w:p>
    <w:p w14:paraId="414FDB4B" w14:textId="77777777" w:rsidR="0043049B" w:rsidRDefault="00A008B4">
      <w:pPr>
        <w:pStyle w:val="TableofFigures"/>
        <w:tabs>
          <w:tab w:val="right" w:leader="dot" w:pos="9350"/>
        </w:tabs>
        <w:rPr>
          <w:rFonts w:asciiTheme="minorHAnsi" w:eastAsiaTheme="minorEastAsia" w:hAnsiTheme="minorHAnsi" w:cstheme="minorBidi"/>
          <w:noProof/>
          <w:szCs w:val="22"/>
        </w:rPr>
      </w:pPr>
      <w:hyperlink w:anchor="_Toc478139626" w:history="1">
        <w:r w:rsidR="0043049B" w:rsidRPr="00946B6F">
          <w:rPr>
            <w:rStyle w:val="Hyperlink"/>
            <w:noProof/>
          </w:rPr>
          <w:t>Figure 91: Edit Home Tab Content</w:t>
        </w:r>
        <w:r w:rsidR="0043049B">
          <w:rPr>
            <w:noProof/>
            <w:webHidden/>
          </w:rPr>
          <w:tab/>
        </w:r>
        <w:r w:rsidR="0043049B">
          <w:rPr>
            <w:noProof/>
            <w:webHidden/>
          </w:rPr>
          <w:fldChar w:fldCharType="begin"/>
        </w:r>
        <w:r w:rsidR="0043049B">
          <w:rPr>
            <w:noProof/>
            <w:webHidden/>
          </w:rPr>
          <w:instrText xml:space="preserve"> PAGEREF _Toc478139626 \h </w:instrText>
        </w:r>
        <w:r w:rsidR="0043049B">
          <w:rPr>
            <w:noProof/>
            <w:webHidden/>
          </w:rPr>
        </w:r>
        <w:r w:rsidR="0043049B">
          <w:rPr>
            <w:noProof/>
            <w:webHidden/>
          </w:rPr>
          <w:fldChar w:fldCharType="separate"/>
        </w:r>
        <w:r w:rsidR="0043049B">
          <w:rPr>
            <w:noProof/>
            <w:webHidden/>
          </w:rPr>
          <w:t>81</w:t>
        </w:r>
        <w:r w:rsidR="0043049B">
          <w:rPr>
            <w:noProof/>
            <w:webHidden/>
          </w:rPr>
          <w:fldChar w:fldCharType="end"/>
        </w:r>
      </w:hyperlink>
    </w:p>
    <w:p w14:paraId="41940B2C" w14:textId="4039BF7C" w:rsidR="00F97F21" w:rsidRDefault="00FB3AB2" w:rsidP="003110DB">
      <w:pPr>
        <w:pStyle w:val="BodyText"/>
        <w:rPr>
          <w:rFonts w:ascii="Arial" w:hAnsi="Arial" w:cs="Arial"/>
          <w:sz w:val="24"/>
          <w:szCs w:val="24"/>
        </w:rPr>
      </w:pPr>
      <w:r w:rsidRPr="00EB597E">
        <w:rPr>
          <w:rFonts w:ascii="Arial" w:hAnsi="Arial" w:cs="Arial"/>
          <w:sz w:val="24"/>
          <w:szCs w:val="24"/>
        </w:rPr>
        <w:fldChar w:fldCharType="end"/>
      </w:r>
    </w:p>
    <w:p w14:paraId="0273DDF4" w14:textId="77777777" w:rsidR="00F97F21" w:rsidRDefault="00F97F21">
      <w:pPr>
        <w:rPr>
          <w:rFonts w:ascii="Arial" w:hAnsi="Arial" w:cs="Arial"/>
          <w:sz w:val="24"/>
          <w:szCs w:val="24"/>
        </w:rPr>
      </w:pPr>
      <w:r>
        <w:rPr>
          <w:rFonts w:ascii="Arial" w:hAnsi="Arial" w:cs="Arial"/>
          <w:sz w:val="24"/>
          <w:szCs w:val="24"/>
        </w:rPr>
        <w:br w:type="page"/>
      </w:r>
    </w:p>
    <w:p w14:paraId="3643CA2C" w14:textId="5E003E1C" w:rsidR="00F97F21" w:rsidRPr="00F97F21" w:rsidRDefault="00F97F21" w:rsidP="00F97F21">
      <w:pPr>
        <w:pStyle w:val="BodyText"/>
        <w:jc w:val="center"/>
        <w:rPr>
          <w:i/>
        </w:rPr>
      </w:pPr>
      <w:r w:rsidRPr="00F97F21">
        <w:rPr>
          <w:i/>
        </w:rPr>
        <w:lastRenderedPageBreak/>
        <w:t>(This page included for two-sided copying.)</w:t>
      </w:r>
    </w:p>
    <w:p w14:paraId="417853F5" w14:textId="42C30887" w:rsidR="00F97F21" w:rsidRDefault="00F97F21">
      <w:pPr>
        <w:rPr>
          <w:rFonts w:ascii="Arial" w:hAnsi="Arial" w:cs="Arial"/>
          <w:sz w:val="24"/>
          <w:szCs w:val="24"/>
        </w:rPr>
      </w:pPr>
      <w:r>
        <w:rPr>
          <w:rFonts w:ascii="Arial" w:hAnsi="Arial" w:cs="Arial"/>
          <w:sz w:val="24"/>
          <w:szCs w:val="24"/>
        </w:rPr>
        <w:br w:type="page"/>
      </w:r>
    </w:p>
    <w:p w14:paraId="4F2AFE88" w14:textId="77777777" w:rsidR="00FB3AB2" w:rsidRPr="00EB597E" w:rsidRDefault="00FB3AB2" w:rsidP="003110DB">
      <w:pPr>
        <w:pStyle w:val="BodyText"/>
        <w:rPr>
          <w:rFonts w:ascii="Arial" w:hAnsi="Arial" w:cs="Arial"/>
          <w:sz w:val="24"/>
          <w:szCs w:val="24"/>
        </w:rPr>
        <w:sectPr w:rsidR="00FB3AB2" w:rsidRPr="00EB597E" w:rsidSect="00C22111">
          <w:pgSz w:w="12240" w:h="15840" w:code="1"/>
          <w:pgMar w:top="1440" w:right="1440" w:bottom="1440" w:left="1440" w:header="720" w:footer="720" w:gutter="0"/>
          <w:pgNumType w:fmt="lowerRoman"/>
          <w:cols w:space="720"/>
          <w:docGrid w:linePitch="360"/>
        </w:sectPr>
      </w:pPr>
    </w:p>
    <w:p w14:paraId="41940B2D" w14:textId="77777777" w:rsidR="007A58FE" w:rsidRDefault="00166D6B" w:rsidP="002979F3">
      <w:pPr>
        <w:pStyle w:val="Heading1"/>
        <w:spacing w:before="100" w:beforeAutospacing="1" w:after="100" w:afterAutospacing="1"/>
        <w:rPr>
          <w:rFonts w:ascii="Times New Roman" w:hAnsi="Times New Roman" w:cs="Times New Roman"/>
        </w:rPr>
      </w:pPr>
      <w:bookmarkStart w:id="2" w:name="_Toc319063783"/>
      <w:bookmarkStart w:id="3" w:name="_Toc478139627"/>
      <w:r w:rsidRPr="002979F3">
        <w:rPr>
          <w:rFonts w:ascii="Times New Roman" w:hAnsi="Times New Roman" w:cs="Times New Roman"/>
        </w:rPr>
        <w:lastRenderedPageBreak/>
        <w:t xml:space="preserve">Pharmacy </w:t>
      </w:r>
      <w:r w:rsidR="001436AC" w:rsidRPr="002979F3">
        <w:rPr>
          <w:rFonts w:ascii="Times New Roman" w:hAnsi="Times New Roman" w:cs="Times New Roman"/>
        </w:rPr>
        <w:t>Product</w:t>
      </w:r>
      <w:r w:rsidRPr="002979F3">
        <w:rPr>
          <w:rFonts w:ascii="Times New Roman" w:hAnsi="Times New Roman" w:cs="Times New Roman"/>
        </w:rPr>
        <w:t xml:space="preserve"> System </w:t>
      </w:r>
      <w:r w:rsidR="001436AC" w:rsidRPr="002979F3">
        <w:rPr>
          <w:rFonts w:ascii="Times New Roman" w:hAnsi="Times New Roman" w:cs="Times New Roman"/>
        </w:rPr>
        <w:t xml:space="preserve">– National </w:t>
      </w:r>
      <w:r w:rsidRPr="002979F3">
        <w:rPr>
          <w:rFonts w:ascii="Times New Roman" w:hAnsi="Times New Roman" w:cs="Times New Roman"/>
        </w:rPr>
        <w:t>(P</w:t>
      </w:r>
      <w:r w:rsidR="001436AC" w:rsidRPr="002979F3">
        <w:rPr>
          <w:rFonts w:ascii="Times New Roman" w:hAnsi="Times New Roman" w:cs="Times New Roman"/>
        </w:rPr>
        <w:t>PS-N</w:t>
      </w:r>
      <w:r w:rsidRPr="002979F3">
        <w:rPr>
          <w:rFonts w:ascii="Times New Roman" w:hAnsi="Times New Roman" w:cs="Times New Roman"/>
        </w:rPr>
        <w:t xml:space="preserve">) </w:t>
      </w:r>
      <w:r w:rsidR="007A58FE" w:rsidRPr="002979F3">
        <w:rPr>
          <w:rFonts w:ascii="Times New Roman" w:hAnsi="Times New Roman" w:cs="Times New Roman"/>
        </w:rPr>
        <w:t>Overview</w:t>
      </w:r>
      <w:bookmarkEnd w:id="2"/>
      <w:bookmarkEnd w:id="3"/>
    </w:p>
    <w:p w14:paraId="4C27322E" w14:textId="163EF334" w:rsidR="00442DCE" w:rsidRDefault="00442DCE" w:rsidP="00442DCE">
      <w:pPr>
        <w:pStyle w:val="BodyText"/>
      </w:pPr>
      <w:r>
        <w:t xml:space="preserve">This section describes the purpose of PPS-N, gives a general overview of the system and its goals, explains the background of the system’s development, and delves into the advantages </w:t>
      </w:r>
      <w:r w:rsidR="008F7528">
        <w:t>the system has to offer the users.</w:t>
      </w:r>
    </w:p>
    <w:p w14:paraId="6D775684" w14:textId="7D29BC3D" w:rsidR="008F7528" w:rsidRPr="00442DCE" w:rsidRDefault="008F7528" w:rsidP="00442DCE">
      <w:pPr>
        <w:pStyle w:val="BodyText"/>
      </w:pPr>
      <w:r>
        <w:t xml:space="preserve">Next, the overview touches technical aspects of the system: </w:t>
      </w:r>
      <w:r w:rsidR="00D62343">
        <w:t>security</w:t>
      </w:r>
      <w:r>
        <w:t xml:space="preserve"> roles, identity management, </w:t>
      </w:r>
      <w:r w:rsidR="00D62343">
        <w:t>the flow of the application’s interactions, and a list of its buttons and links.</w:t>
      </w:r>
    </w:p>
    <w:p w14:paraId="41940B2E" w14:textId="77777777" w:rsidR="00723D3F" w:rsidRPr="002979F3" w:rsidRDefault="00723D3F" w:rsidP="002979F3">
      <w:pPr>
        <w:pStyle w:val="Heading2"/>
        <w:spacing w:before="100" w:beforeAutospacing="1" w:after="100" w:afterAutospacing="1"/>
        <w:rPr>
          <w:rFonts w:ascii="Times New Roman" w:hAnsi="Times New Roman" w:cs="Times New Roman"/>
        </w:rPr>
      </w:pPr>
      <w:bookmarkStart w:id="4" w:name="_Toc319063784"/>
      <w:bookmarkStart w:id="5" w:name="_Toc478139628"/>
      <w:r w:rsidRPr="002979F3">
        <w:rPr>
          <w:rFonts w:ascii="Times New Roman" w:hAnsi="Times New Roman" w:cs="Times New Roman"/>
        </w:rPr>
        <w:t>Purpose</w:t>
      </w:r>
      <w:bookmarkEnd w:id="4"/>
      <w:bookmarkEnd w:id="5"/>
    </w:p>
    <w:p w14:paraId="41940B2F" w14:textId="77777777" w:rsidR="00F21B8B" w:rsidRPr="002979F3" w:rsidRDefault="00F21B8B" w:rsidP="002979F3">
      <w:pPr>
        <w:pStyle w:val="BodyText"/>
        <w:spacing w:before="100" w:beforeAutospacing="1" w:after="100" w:afterAutospacing="1"/>
      </w:pPr>
      <w:r w:rsidRPr="002979F3">
        <w:t xml:space="preserve">The Pharmacy </w:t>
      </w:r>
      <w:r w:rsidR="001436AC" w:rsidRPr="002979F3">
        <w:t>Product</w:t>
      </w:r>
      <w:r w:rsidRPr="002979F3">
        <w:t xml:space="preserve"> System </w:t>
      </w:r>
      <w:r w:rsidR="001436AC" w:rsidRPr="002979F3">
        <w:t>– National (PPS-N</w:t>
      </w:r>
      <w:r w:rsidRPr="002979F3">
        <w:t xml:space="preserve">) is a </w:t>
      </w:r>
      <w:r w:rsidR="00E3526D" w:rsidRPr="002979F3">
        <w:t xml:space="preserve">Web-based application </w:t>
      </w:r>
      <w:r w:rsidRPr="002979F3">
        <w:t xml:space="preserve">that allows </w:t>
      </w:r>
      <w:r w:rsidR="00E3526D" w:rsidRPr="002979F3">
        <w:t>select members of the Depar</w:t>
      </w:r>
      <w:r w:rsidR="00AD4C03">
        <w:t xml:space="preserve">tment of Veterans Affairs (VA) </w:t>
      </w:r>
      <w:r w:rsidR="00E3526D" w:rsidRPr="002979F3">
        <w:t>Pharmacy Benefits Management (PBM) Services t</w:t>
      </w:r>
      <w:r w:rsidRPr="002979F3">
        <w:t xml:space="preserve">o </w:t>
      </w:r>
      <w:r w:rsidR="00E3526D" w:rsidRPr="002979F3">
        <w:t>create and revise</w:t>
      </w:r>
      <w:r w:rsidRPr="002979F3">
        <w:t xml:space="preserve"> </w:t>
      </w:r>
      <w:r w:rsidR="00E3526D" w:rsidRPr="002979F3">
        <w:t>pharmacy drug information.</w:t>
      </w:r>
      <w:r w:rsidR="001512AE" w:rsidRPr="002979F3">
        <w:t xml:space="preserve"> </w:t>
      </w:r>
    </w:p>
    <w:p w14:paraId="41940B30" w14:textId="77777777" w:rsidR="00410219" w:rsidRPr="002979F3" w:rsidRDefault="00723D3F" w:rsidP="002979F3">
      <w:pPr>
        <w:pStyle w:val="BodyText"/>
        <w:spacing w:before="100" w:beforeAutospacing="1" w:after="100" w:afterAutospacing="1"/>
      </w:pPr>
      <w:r w:rsidRPr="002979F3">
        <w:t>The purpose of this user guide is to provide a</w:t>
      </w:r>
      <w:r w:rsidR="00593B41" w:rsidRPr="002979F3">
        <w:t xml:space="preserve"> general</w:t>
      </w:r>
      <w:r w:rsidRPr="002979F3">
        <w:t xml:space="preserve"> overview</w:t>
      </w:r>
      <w:r w:rsidR="00593B41" w:rsidRPr="002979F3">
        <w:t xml:space="preserve"> of the </w:t>
      </w:r>
      <w:r w:rsidR="00E3526D" w:rsidRPr="002979F3">
        <w:t>PPS-N application</w:t>
      </w:r>
      <w:r w:rsidR="00593B41" w:rsidRPr="002979F3">
        <w:t xml:space="preserve"> as well as</w:t>
      </w:r>
      <w:r w:rsidRPr="002979F3">
        <w:t xml:space="preserve"> more</w:t>
      </w:r>
      <w:r w:rsidR="00AD4C03">
        <w:t xml:space="preserve"> detailed working information. </w:t>
      </w:r>
      <w:r w:rsidRPr="002979F3">
        <w:t xml:space="preserve">It also provides reference material </w:t>
      </w:r>
      <w:r w:rsidR="00593B41" w:rsidRPr="002979F3">
        <w:t xml:space="preserve">and task-based instructions for </w:t>
      </w:r>
      <w:r w:rsidR="00E3526D" w:rsidRPr="002979F3">
        <w:t>performing the various capabilities resident within PPS-N</w:t>
      </w:r>
      <w:r w:rsidRPr="002979F3">
        <w:t xml:space="preserve">. </w:t>
      </w:r>
    </w:p>
    <w:p w14:paraId="41940B31" w14:textId="77777777" w:rsidR="001535C8" w:rsidRPr="002979F3" w:rsidRDefault="001535C8" w:rsidP="002979F3">
      <w:pPr>
        <w:pStyle w:val="Heading2"/>
        <w:spacing w:before="100" w:beforeAutospacing="1" w:after="100" w:afterAutospacing="1"/>
        <w:rPr>
          <w:rFonts w:ascii="Times New Roman" w:hAnsi="Times New Roman" w:cs="Times New Roman"/>
        </w:rPr>
      </w:pPr>
      <w:bookmarkStart w:id="6" w:name="_Toc319063785"/>
      <w:bookmarkStart w:id="7" w:name="_Toc478139629"/>
      <w:r w:rsidRPr="002979F3">
        <w:rPr>
          <w:rFonts w:ascii="Times New Roman" w:hAnsi="Times New Roman" w:cs="Times New Roman"/>
        </w:rPr>
        <w:t>Overview</w:t>
      </w:r>
      <w:bookmarkEnd w:id="6"/>
      <w:bookmarkEnd w:id="7"/>
    </w:p>
    <w:p w14:paraId="41940B32" w14:textId="77777777" w:rsidR="001535C8" w:rsidRPr="002979F3" w:rsidRDefault="001535C8" w:rsidP="002979F3">
      <w:pPr>
        <w:pStyle w:val="NormalText"/>
        <w:spacing w:before="100" w:beforeAutospacing="1" w:after="100" w:afterAutospacing="1"/>
        <w:jc w:val="left"/>
      </w:pPr>
      <w:r w:rsidRPr="002979F3">
        <w:t xml:space="preserve">The Veteran’s Health Administration (VHA) is undertaking a Pharmacy </w:t>
      </w:r>
      <w:r w:rsidR="00E15075" w:rsidRPr="002979F3">
        <w:t>Re-E</w:t>
      </w:r>
      <w:r w:rsidR="00FF1879">
        <w:t xml:space="preserve">ngineering (PRE) initiative. </w:t>
      </w:r>
      <w:r w:rsidRPr="002979F3">
        <w:t xml:space="preserve">The objective of the PRE project is to facilitate the improvement of pharmacy operations, customer service, and patient safety for the VHA. The PRE project will help address the identified goals and vision for the VHA Pharmacy System. </w:t>
      </w:r>
    </w:p>
    <w:p w14:paraId="41940B33" w14:textId="77777777" w:rsidR="001535C8" w:rsidRPr="002979F3" w:rsidRDefault="001535C8" w:rsidP="002979F3">
      <w:pPr>
        <w:pStyle w:val="NormalText"/>
        <w:spacing w:before="100" w:beforeAutospacing="1" w:after="100" w:afterAutospacing="1"/>
        <w:jc w:val="left"/>
      </w:pPr>
      <w:r w:rsidRPr="002979F3">
        <w:t xml:space="preserve">The goal for the overall PRE project is a seamless and integrated nationally supported system that is </w:t>
      </w:r>
      <w:r w:rsidR="00E15075" w:rsidRPr="002979F3">
        <w:t>an integral part of the new VA service-oriented architecture (S</w:t>
      </w:r>
      <w:r w:rsidRPr="002979F3">
        <w:t>OA</w:t>
      </w:r>
      <w:r w:rsidR="00E15075" w:rsidRPr="002979F3">
        <w:t>)</w:t>
      </w:r>
      <w:r w:rsidRPr="002979F3">
        <w:t xml:space="preserve"> environment. To meet this goal, the PRE project will enhance pharmacy data exchange, as well as clinical documentation capabilities, in a truly integrated fashion to improve operating efficiency and patient safety. Additionally, it will provide a flexible technical environment to adjust to future business conditions and to meet patient needs in the clinical environment. Achieving this goal will enable resolution of current pharmacy issues, improve patient safety, and facilitate long-term process stability.</w:t>
      </w:r>
    </w:p>
    <w:p w14:paraId="41940B34" w14:textId="77777777" w:rsidR="001535C8" w:rsidRPr="002979F3" w:rsidRDefault="001535C8" w:rsidP="002979F3">
      <w:pPr>
        <w:pStyle w:val="NormalText"/>
        <w:spacing w:before="100" w:beforeAutospacing="1" w:after="100" w:afterAutospacing="1"/>
        <w:jc w:val="left"/>
      </w:pPr>
      <w:r w:rsidRPr="002979F3">
        <w:t>The PRE project has been broken down in multiple projects. Previous phases of PRE have concentrated on order checks (</w:t>
      </w:r>
      <w:r w:rsidR="00E15075" w:rsidRPr="002979F3">
        <w:t xml:space="preserve">Medication Order Check Service - </w:t>
      </w:r>
      <w:r w:rsidRPr="002979F3">
        <w:t>MOCHA), automated updates (</w:t>
      </w:r>
      <w:r w:rsidR="00E15075" w:rsidRPr="002979F3">
        <w:t xml:space="preserve">Data Update - </w:t>
      </w:r>
      <w:r w:rsidRPr="002979F3">
        <w:t>DATUP), and customizing the drug interactions (</w:t>
      </w:r>
      <w:r w:rsidR="00E15075" w:rsidRPr="002979F3">
        <w:t xml:space="preserve">Pharmacy Enterprise </w:t>
      </w:r>
      <w:r w:rsidR="00DD7304">
        <w:t>Customization</w:t>
      </w:r>
      <w:r w:rsidR="00E15075" w:rsidRPr="002979F3">
        <w:t xml:space="preserve"> System - </w:t>
      </w:r>
      <w:r w:rsidRPr="002979F3">
        <w:t xml:space="preserve">PECS). The PPS-N and the PPS-N Migration projects </w:t>
      </w:r>
      <w:r w:rsidR="00412257" w:rsidRPr="002979F3">
        <w:t>provide</w:t>
      </w:r>
      <w:r w:rsidRPr="002979F3">
        <w:t xml:space="preserve"> two </w:t>
      </w:r>
      <w:r w:rsidR="00412257" w:rsidRPr="002979F3">
        <w:t>distinct capabilities</w:t>
      </w:r>
      <w:r w:rsidRPr="002979F3">
        <w:t xml:space="preserve"> that are included in the same </w:t>
      </w:r>
      <w:r w:rsidR="00412257" w:rsidRPr="002979F3">
        <w:t>application. However, the focus of this User Guide is on the PPS-N application.</w:t>
      </w:r>
    </w:p>
    <w:p w14:paraId="41940B35" w14:textId="77777777" w:rsidR="001535C8" w:rsidRPr="002979F3" w:rsidRDefault="001535C8" w:rsidP="002979F3">
      <w:pPr>
        <w:pStyle w:val="Heading2"/>
        <w:spacing w:before="100" w:beforeAutospacing="1" w:after="100" w:afterAutospacing="1"/>
        <w:rPr>
          <w:rFonts w:ascii="Times New Roman" w:hAnsi="Times New Roman" w:cs="Times New Roman"/>
        </w:rPr>
      </w:pPr>
      <w:bookmarkStart w:id="8" w:name="_Toc319063786"/>
      <w:bookmarkStart w:id="9" w:name="_Toc478139630"/>
      <w:r w:rsidRPr="002979F3">
        <w:rPr>
          <w:rFonts w:ascii="Times New Roman" w:hAnsi="Times New Roman" w:cs="Times New Roman"/>
        </w:rPr>
        <w:t>Background</w:t>
      </w:r>
      <w:bookmarkEnd w:id="8"/>
      <w:bookmarkEnd w:id="9"/>
    </w:p>
    <w:p w14:paraId="41940B36" w14:textId="77777777" w:rsidR="001535C8" w:rsidRPr="002979F3" w:rsidRDefault="001535C8" w:rsidP="002979F3">
      <w:pPr>
        <w:pStyle w:val="NORMAL2"/>
        <w:spacing w:before="100" w:beforeAutospacing="1" w:after="100" w:afterAutospacing="1"/>
        <w:jc w:val="left"/>
      </w:pPr>
      <w:r w:rsidRPr="002979F3">
        <w:t>The Pharmacy Product System</w:t>
      </w:r>
      <w:r w:rsidR="003503CB" w:rsidRPr="002979F3">
        <w:t xml:space="preserve"> (PPS)</w:t>
      </w:r>
      <w:r w:rsidRPr="002979F3">
        <w:t xml:space="preserve"> is intended to improve the VA’s current formulary processes. The current VA National Formulary consists of items</w:t>
      </w:r>
      <w:r w:rsidR="003503CB" w:rsidRPr="002979F3">
        <w:t xml:space="preserve"> </w:t>
      </w:r>
      <w:r w:rsidRPr="002979F3">
        <w:t>s</w:t>
      </w:r>
      <w:r w:rsidR="003503CB" w:rsidRPr="002979F3">
        <w:t>uch as medications and supplies</w:t>
      </w:r>
      <w:r w:rsidRPr="002979F3">
        <w:t xml:space="preserve"> that have been </w:t>
      </w:r>
      <w:r w:rsidR="006B336E" w:rsidRPr="002979F3">
        <w:t>identified</w:t>
      </w:r>
      <w:r w:rsidRPr="002979F3">
        <w:t xml:space="preserve"> by VA organizations </w:t>
      </w:r>
      <w:r w:rsidR="006B336E" w:rsidRPr="002979F3">
        <w:t>for inclusion</w:t>
      </w:r>
      <w:r w:rsidRPr="002979F3">
        <w:t>. There is a process in place that governs the status change of all items with regard to the VA National Formulary. Upon approval, the item status is changed in the VA National Formulary, and updates are issued to the local drug files via software patches.</w:t>
      </w:r>
    </w:p>
    <w:p w14:paraId="41940B37" w14:textId="77777777" w:rsidR="001535C8" w:rsidRPr="002979F3" w:rsidRDefault="001535C8" w:rsidP="002979F3">
      <w:pPr>
        <w:pStyle w:val="NORMAL2"/>
        <w:spacing w:before="100" w:beforeAutospacing="1" w:after="100" w:afterAutospacing="1"/>
        <w:jc w:val="left"/>
      </w:pPr>
      <w:r w:rsidRPr="002979F3">
        <w:lastRenderedPageBreak/>
        <w:t xml:space="preserve">PPS is envisioned as two distinct processes. The first process covers PPS at the national level (called PPS-N). The PPS-N environment provides for the ability to manage pharmacy-specific data across the enterprise, ensuring that all facilities are using the same base data for their operations. The second process encompasses PPS processes at the local level (called PPS-L). The PPS-L application environment </w:t>
      </w:r>
      <w:r w:rsidR="00C45069">
        <w:t>will provide</w:t>
      </w:r>
      <w:r w:rsidR="003503CB" w:rsidRPr="002979F3">
        <w:t xml:space="preserve"> service</w:t>
      </w:r>
      <w:r w:rsidR="00C45069">
        <w:t>s</w:t>
      </w:r>
      <w:r w:rsidRPr="002979F3">
        <w:t xml:space="preserve"> that enact business logic for the daily operations of pharmacy users at the VA’s medical centers and clinics. </w:t>
      </w:r>
    </w:p>
    <w:p w14:paraId="41940B38" w14:textId="77777777" w:rsidR="001535C8" w:rsidRPr="002979F3" w:rsidRDefault="001535C8" w:rsidP="002979F3">
      <w:pPr>
        <w:pStyle w:val="NormalText"/>
        <w:spacing w:before="100" w:beforeAutospacing="1" w:after="100" w:afterAutospacing="1"/>
        <w:jc w:val="left"/>
      </w:pPr>
      <w:r w:rsidRPr="002979F3">
        <w:t xml:space="preserve">The focus of the current PPS software development efforts and this User Guide is on developing the PPS-N system. This </w:t>
      </w:r>
      <w:r w:rsidR="007160CC" w:rsidRPr="002979F3">
        <w:t>application</w:t>
      </w:r>
      <w:r w:rsidRPr="002979F3">
        <w:t xml:space="preserve"> </w:t>
      </w:r>
      <w:r w:rsidR="007160CC" w:rsidRPr="002979F3">
        <w:t>includes two distinct capabilities:</w:t>
      </w:r>
      <w:r w:rsidRPr="002979F3">
        <w:t xml:space="preserve"> PPS-N Migration and PPS-N. The PPS-N Migration application will be used to </w:t>
      </w:r>
      <w:proofErr w:type="gramStart"/>
      <w:r w:rsidRPr="002979F3">
        <w:t>migrate</w:t>
      </w:r>
      <w:proofErr w:type="gramEnd"/>
      <w:r w:rsidRPr="002979F3">
        <w:t xml:space="preserve"> data from the legac</w:t>
      </w:r>
      <w:r w:rsidR="007160CC" w:rsidRPr="002979F3">
        <w:t xml:space="preserve">y National </w:t>
      </w:r>
      <w:r w:rsidR="0049321A" w:rsidRPr="002979F3">
        <w:rPr>
          <w:rStyle w:val="st"/>
          <w:color w:val="222222"/>
        </w:rPr>
        <w:t>Veterans Health Information Systems and Technology Architecture (</w:t>
      </w:r>
      <w:r w:rsidR="007160CC" w:rsidRPr="002979F3">
        <w:t>VistA</w:t>
      </w:r>
      <w:r w:rsidR="0049321A" w:rsidRPr="002979F3">
        <w:t>)</w:t>
      </w:r>
      <w:r w:rsidRPr="002979F3">
        <w:t xml:space="preserve"> National Drug File Management System (NDFMS) into the PPS-N database. Once the data migration process is completed, the PPS-N Migration application will be retired, and the PPS-N application will be used to ma</w:t>
      </w:r>
      <w:r w:rsidR="007160CC" w:rsidRPr="002979F3">
        <w:t>nage the VA National F</w:t>
      </w:r>
      <w:r w:rsidRPr="002979F3">
        <w:t>ormulary thereafter.</w:t>
      </w:r>
    </w:p>
    <w:p w14:paraId="41940B39" w14:textId="77777777" w:rsidR="000A4007" w:rsidRPr="002979F3" w:rsidRDefault="000A4007" w:rsidP="002979F3">
      <w:pPr>
        <w:pStyle w:val="Heading2"/>
        <w:spacing w:before="100" w:beforeAutospacing="1" w:after="100" w:afterAutospacing="1"/>
        <w:rPr>
          <w:rFonts w:ascii="Times New Roman" w:hAnsi="Times New Roman" w:cs="Times New Roman"/>
        </w:rPr>
      </w:pPr>
      <w:bookmarkStart w:id="10" w:name="_Toc319063787"/>
      <w:bookmarkStart w:id="11" w:name="_Toc478139631"/>
      <w:r w:rsidRPr="002979F3">
        <w:rPr>
          <w:rFonts w:ascii="Times New Roman" w:hAnsi="Times New Roman" w:cs="Times New Roman"/>
        </w:rPr>
        <w:t>P</w:t>
      </w:r>
      <w:r w:rsidR="00E3526D" w:rsidRPr="002979F3">
        <w:rPr>
          <w:rFonts w:ascii="Times New Roman" w:hAnsi="Times New Roman" w:cs="Times New Roman"/>
        </w:rPr>
        <w:t>PS-N</w:t>
      </w:r>
      <w:r w:rsidRPr="002979F3">
        <w:rPr>
          <w:rFonts w:ascii="Times New Roman" w:hAnsi="Times New Roman" w:cs="Times New Roman"/>
        </w:rPr>
        <w:t xml:space="preserve"> Advantage</w:t>
      </w:r>
      <w:bookmarkEnd w:id="10"/>
      <w:bookmarkEnd w:id="11"/>
      <w:r w:rsidRPr="002979F3">
        <w:rPr>
          <w:rFonts w:ascii="Times New Roman" w:hAnsi="Times New Roman" w:cs="Times New Roman"/>
        </w:rPr>
        <w:t xml:space="preserve"> </w:t>
      </w:r>
    </w:p>
    <w:p w14:paraId="41940B3A" w14:textId="77777777" w:rsidR="00CB62BF" w:rsidRPr="002979F3" w:rsidRDefault="00CB62BF" w:rsidP="002979F3">
      <w:pPr>
        <w:spacing w:before="100" w:beforeAutospacing="1" w:after="100" w:afterAutospacing="1"/>
        <w:ind w:left="43"/>
        <w:rPr>
          <w:rFonts w:eastAsia="MS Mincho"/>
          <w:szCs w:val="22"/>
          <w:lang w:eastAsia="en-GB"/>
        </w:rPr>
      </w:pPr>
      <w:r w:rsidRPr="002979F3">
        <w:rPr>
          <w:rFonts w:eastAsia="MS Mincho"/>
          <w:szCs w:val="22"/>
          <w:lang w:eastAsia="en-GB"/>
        </w:rPr>
        <w:t>The PPS-N application allows national VA personnel to more easily, quickly and safely manage the VA National Formular</w:t>
      </w:r>
      <w:r w:rsidR="001543FA" w:rsidRPr="002979F3">
        <w:rPr>
          <w:rFonts w:eastAsia="MS Mincho"/>
          <w:szCs w:val="22"/>
          <w:lang w:eastAsia="en-GB"/>
        </w:rPr>
        <w:t xml:space="preserve">y which directs which products, </w:t>
      </w:r>
      <w:r w:rsidRPr="002979F3">
        <w:rPr>
          <w:rFonts w:eastAsia="MS Mincho"/>
          <w:szCs w:val="22"/>
          <w:lang w:eastAsia="en-GB"/>
        </w:rPr>
        <w:t>su</w:t>
      </w:r>
      <w:r w:rsidR="001543FA" w:rsidRPr="002979F3">
        <w:rPr>
          <w:rFonts w:eastAsia="MS Mincho"/>
          <w:szCs w:val="22"/>
          <w:lang w:eastAsia="en-GB"/>
        </w:rPr>
        <w:t xml:space="preserve">ch as medications and supplies, </w:t>
      </w:r>
      <w:r w:rsidRPr="002979F3">
        <w:rPr>
          <w:rFonts w:eastAsia="MS Mincho"/>
          <w:szCs w:val="22"/>
          <w:lang w:eastAsia="en-GB"/>
        </w:rPr>
        <w:t xml:space="preserve">are to be purchased and used by the VA hospital system. The key capabilities are: </w:t>
      </w:r>
    </w:p>
    <w:p w14:paraId="41940B3B" w14:textId="77777777" w:rsidR="0000513F" w:rsidRPr="002979F3" w:rsidRDefault="0000513F" w:rsidP="002979F3">
      <w:pPr>
        <w:pStyle w:val="BodyText"/>
        <w:numPr>
          <w:ilvl w:val="0"/>
          <w:numId w:val="11"/>
        </w:numPr>
        <w:spacing w:before="100" w:beforeAutospacing="1" w:after="100" w:afterAutospacing="1"/>
        <w:ind w:left="720" w:hanging="288"/>
      </w:pPr>
      <w:r w:rsidRPr="002979F3">
        <w:t xml:space="preserve">Provide a means for users </w:t>
      </w:r>
      <w:r w:rsidR="001543FA" w:rsidRPr="002979F3">
        <w:t xml:space="preserve">to </w:t>
      </w:r>
      <w:r w:rsidRPr="002979F3">
        <w:t>manage the National VA Formulary items. This includes being able to request the addition and update of items, and then approve these requests.</w:t>
      </w:r>
    </w:p>
    <w:p w14:paraId="41940B3C" w14:textId="77777777" w:rsidR="0000513F" w:rsidRPr="002979F3" w:rsidRDefault="0000513F" w:rsidP="002979F3">
      <w:pPr>
        <w:pStyle w:val="BodyText"/>
        <w:numPr>
          <w:ilvl w:val="0"/>
          <w:numId w:val="11"/>
        </w:numPr>
        <w:spacing w:before="100" w:beforeAutospacing="1" w:after="100" w:afterAutospacing="1"/>
        <w:ind w:left="720" w:hanging="288"/>
      </w:pPr>
      <w:r w:rsidRPr="002979F3">
        <w:t xml:space="preserve">Provide a means to synchronize PPS-N data with NDFMS. </w:t>
      </w:r>
    </w:p>
    <w:p w14:paraId="41940B3D" w14:textId="77777777" w:rsidR="0000513F" w:rsidRPr="002979F3" w:rsidRDefault="0000513F" w:rsidP="002979F3">
      <w:pPr>
        <w:pStyle w:val="BodyText"/>
        <w:numPr>
          <w:ilvl w:val="0"/>
          <w:numId w:val="11"/>
        </w:numPr>
        <w:spacing w:before="100" w:beforeAutospacing="1" w:after="100" w:afterAutospacing="1"/>
        <w:ind w:left="720" w:hanging="288"/>
      </w:pPr>
      <w:r w:rsidRPr="002979F3">
        <w:t>Provide a means to interfac</w:t>
      </w:r>
      <w:r w:rsidR="001543FA" w:rsidRPr="002979F3">
        <w:t>e with a third-party commercial-off-the-s</w:t>
      </w:r>
      <w:r w:rsidRPr="002979F3">
        <w:t>helf (COTS) drug data source. Via this interface PPS-N:</w:t>
      </w:r>
    </w:p>
    <w:p w14:paraId="41940B3E" w14:textId="77777777" w:rsidR="0000513F" w:rsidRPr="002979F3" w:rsidRDefault="0000513F" w:rsidP="002979F3">
      <w:pPr>
        <w:pStyle w:val="BodyText"/>
        <w:numPr>
          <w:ilvl w:val="1"/>
          <w:numId w:val="11"/>
        </w:numPr>
        <w:spacing w:before="100" w:beforeAutospacing="1" w:after="100" w:afterAutospacing="1"/>
        <w:ind w:left="1440" w:hanging="432"/>
      </w:pPr>
      <w:r w:rsidRPr="002979F3">
        <w:t>Provide</w:t>
      </w:r>
      <w:r w:rsidR="00CB62BF" w:rsidRPr="002979F3">
        <w:t>s</w:t>
      </w:r>
      <w:r w:rsidRPr="002979F3">
        <w:t xml:space="preserve"> a means for users to manage additions and changes made in the COTS drug data source, including synchronization of this data with the PPS-N </w:t>
      </w:r>
      <w:r w:rsidR="001543FA" w:rsidRPr="002979F3">
        <w:t>Enterprise Product List (</w:t>
      </w:r>
      <w:r w:rsidRPr="002979F3">
        <w:t>EPL</w:t>
      </w:r>
      <w:r w:rsidR="001543FA" w:rsidRPr="002979F3">
        <w:t>)</w:t>
      </w:r>
      <w:r w:rsidRPr="002979F3">
        <w:t>.</w:t>
      </w:r>
    </w:p>
    <w:p w14:paraId="41940B3F" w14:textId="77777777" w:rsidR="0000513F" w:rsidRPr="002979F3" w:rsidRDefault="0000513F" w:rsidP="002979F3">
      <w:pPr>
        <w:pStyle w:val="BodyText"/>
        <w:numPr>
          <w:ilvl w:val="1"/>
          <w:numId w:val="11"/>
        </w:numPr>
        <w:spacing w:before="100" w:beforeAutospacing="1" w:after="100" w:afterAutospacing="1"/>
        <w:ind w:left="1440" w:hanging="432"/>
      </w:pPr>
      <w:r w:rsidRPr="002979F3">
        <w:t>Provide</w:t>
      </w:r>
      <w:r w:rsidR="00CB62BF" w:rsidRPr="002979F3">
        <w:t>s</w:t>
      </w:r>
      <w:r w:rsidRPr="002979F3">
        <w:t xml:space="preserve"> a means for users to search for data within the </w:t>
      </w:r>
      <w:bookmarkStart w:id="12" w:name="OLE_LINK10"/>
      <w:bookmarkStart w:id="13" w:name="OLE_LINK11"/>
      <w:r w:rsidRPr="002979F3">
        <w:t>COTS drug data source</w:t>
      </w:r>
      <w:bookmarkEnd w:id="12"/>
      <w:bookmarkEnd w:id="13"/>
      <w:r w:rsidRPr="002979F3">
        <w:t>.</w:t>
      </w:r>
    </w:p>
    <w:p w14:paraId="41940B40" w14:textId="77777777" w:rsidR="0000513F" w:rsidRPr="002979F3" w:rsidRDefault="0000513F" w:rsidP="002979F3">
      <w:pPr>
        <w:pStyle w:val="BodyText"/>
        <w:numPr>
          <w:ilvl w:val="1"/>
          <w:numId w:val="11"/>
        </w:numPr>
        <w:spacing w:before="100" w:beforeAutospacing="1" w:after="100" w:afterAutospacing="1"/>
        <w:ind w:left="1440" w:hanging="432"/>
      </w:pPr>
      <w:r w:rsidRPr="002979F3">
        <w:t>Provide</w:t>
      </w:r>
      <w:r w:rsidR="00CB62BF" w:rsidRPr="002979F3">
        <w:t>s</w:t>
      </w:r>
      <w:r w:rsidRPr="002979F3">
        <w:t xml:space="preserve"> a means for users to manage the mapping of VA concepts to COTS concepts.</w:t>
      </w:r>
    </w:p>
    <w:p w14:paraId="41940B41" w14:textId="77777777" w:rsidR="0000513F" w:rsidRPr="002979F3" w:rsidRDefault="0000513F" w:rsidP="002979F3">
      <w:pPr>
        <w:pStyle w:val="BodyText"/>
        <w:numPr>
          <w:ilvl w:val="1"/>
          <w:numId w:val="11"/>
        </w:numPr>
        <w:spacing w:before="100" w:beforeAutospacing="1" w:after="100" w:afterAutospacing="1"/>
        <w:ind w:left="1440" w:hanging="432"/>
      </w:pPr>
      <w:r w:rsidRPr="002979F3">
        <w:t>Provide</w:t>
      </w:r>
      <w:r w:rsidR="00CB62BF" w:rsidRPr="002979F3">
        <w:t>s</w:t>
      </w:r>
      <w:r w:rsidRPr="002979F3">
        <w:t xml:space="preserve"> a means for users to perform reports on items added by the COTS drug data source.</w:t>
      </w:r>
    </w:p>
    <w:p w14:paraId="41940B42" w14:textId="77777777" w:rsidR="0000513F" w:rsidRPr="002979F3" w:rsidRDefault="0000513F" w:rsidP="002979F3">
      <w:pPr>
        <w:pStyle w:val="BodyText"/>
        <w:numPr>
          <w:ilvl w:val="0"/>
          <w:numId w:val="11"/>
        </w:numPr>
        <w:spacing w:before="100" w:beforeAutospacing="1" w:after="100" w:afterAutospacing="1"/>
        <w:ind w:left="720" w:hanging="288"/>
      </w:pPr>
      <w:r w:rsidRPr="002979F3">
        <w:t xml:space="preserve">Provide a means for users to perform various simple and advanced searches for item data contained within PPS-N. </w:t>
      </w:r>
    </w:p>
    <w:p w14:paraId="41940B43" w14:textId="77777777" w:rsidR="0000513F" w:rsidRPr="002979F3" w:rsidRDefault="0000513F" w:rsidP="002979F3">
      <w:pPr>
        <w:pStyle w:val="BodyText"/>
        <w:numPr>
          <w:ilvl w:val="0"/>
          <w:numId w:val="11"/>
        </w:numPr>
        <w:spacing w:before="100" w:beforeAutospacing="1" w:after="100" w:afterAutospacing="1"/>
        <w:ind w:left="720" w:hanging="288"/>
      </w:pPr>
      <w:r w:rsidRPr="002979F3">
        <w:t>Provide a means for users to perform reports on the item data contained within PPS-N.</w:t>
      </w:r>
    </w:p>
    <w:p w14:paraId="41940B44" w14:textId="77777777" w:rsidR="0000513F" w:rsidRPr="002979F3" w:rsidRDefault="0000513F" w:rsidP="002979F3">
      <w:pPr>
        <w:pStyle w:val="BodyText"/>
        <w:numPr>
          <w:ilvl w:val="0"/>
          <w:numId w:val="11"/>
        </w:numPr>
        <w:spacing w:before="100" w:beforeAutospacing="1" w:after="100" w:afterAutospacing="1"/>
        <w:ind w:left="720" w:hanging="288"/>
      </w:pPr>
      <w:r w:rsidRPr="002979F3">
        <w:t xml:space="preserve">Provide a means to retrieve pricing information from the </w:t>
      </w:r>
      <w:r w:rsidR="001543FA" w:rsidRPr="002979F3">
        <w:t>Federal Supply Schedule (</w:t>
      </w:r>
      <w:r w:rsidRPr="002979F3">
        <w:t>FSS</w:t>
      </w:r>
      <w:r w:rsidR="001543FA" w:rsidRPr="002979F3">
        <w:t>)</w:t>
      </w:r>
      <w:r w:rsidRPr="002979F3">
        <w:t xml:space="preserve"> system, and then to display this information to the PPS-N users.</w:t>
      </w:r>
    </w:p>
    <w:p w14:paraId="41940B45" w14:textId="77777777" w:rsidR="0000513F" w:rsidRPr="002979F3" w:rsidRDefault="0000513F" w:rsidP="002979F3">
      <w:pPr>
        <w:pStyle w:val="BodyText"/>
        <w:numPr>
          <w:ilvl w:val="0"/>
          <w:numId w:val="11"/>
        </w:numPr>
        <w:spacing w:before="100" w:beforeAutospacing="1" w:after="100" w:afterAutospacing="1"/>
        <w:ind w:left="720" w:hanging="288"/>
      </w:pPr>
      <w:r w:rsidRPr="002979F3">
        <w:t>Provide a means to retrieve Standard Med</w:t>
      </w:r>
      <w:r w:rsidR="001543FA" w:rsidRPr="002979F3">
        <w:t>ication</w:t>
      </w:r>
      <w:r w:rsidRPr="002979F3">
        <w:t xml:space="preserve"> Route information</w:t>
      </w:r>
      <w:r w:rsidR="00944693" w:rsidRPr="002979F3">
        <w:t xml:space="preserve"> from the VA</w:t>
      </w:r>
      <w:r w:rsidRPr="002979F3">
        <w:t xml:space="preserve"> </w:t>
      </w:r>
      <w:r w:rsidR="00944693" w:rsidRPr="002979F3">
        <w:t>Enterprise Terminology System (</w:t>
      </w:r>
      <w:r w:rsidRPr="002979F3">
        <w:t>VETS</w:t>
      </w:r>
      <w:r w:rsidR="00944693" w:rsidRPr="002979F3">
        <w:t>)</w:t>
      </w:r>
      <w:r w:rsidRPr="002979F3">
        <w:t>, and then to manage this data within PPS-N.</w:t>
      </w:r>
    </w:p>
    <w:p w14:paraId="41940B46" w14:textId="77777777" w:rsidR="0000513F" w:rsidRPr="002979F3" w:rsidRDefault="0000513F" w:rsidP="002979F3">
      <w:pPr>
        <w:pStyle w:val="BodyText"/>
        <w:numPr>
          <w:ilvl w:val="0"/>
          <w:numId w:val="11"/>
        </w:numPr>
        <w:spacing w:before="100" w:beforeAutospacing="1" w:after="100" w:afterAutospacing="1"/>
        <w:ind w:left="720" w:hanging="288"/>
      </w:pPr>
      <w:r w:rsidRPr="002979F3">
        <w:t>Provide a process executed on the legacy NDFMS system to support data synchronization with the PPS-N</w:t>
      </w:r>
      <w:r w:rsidR="00CB62BF" w:rsidRPr="002979F3">
        <w:t xml:space="preserve"> database</w:t>
      </w:r>
      <w:r w:rsidRPr="002979F3">
        <w:t>.</w:t>
      </w:r>
    </w:p>
    <w:p w14:paraId="41940B47" w14:textId="77777777" w:rsidR="00F21B8B" w:rsidRPr="002979F3" w:rsidRDefault="001512AE" w:rsidP="002979F3">
      <w:pPr>
        <w:pStyle w:val="Heading2"/>
        <w:spacing w:before="100" w:beforeAutospacing="1" w:after="100" w:afterAutospacing="1"/>
        <w:rPr>
          <w:rFonts w:ascii="Times New Roman" w:hAnsi="Times New Roman" w:cs="Times New Roman"/>
        </w:rPr>
      </w:pPr>
      <w:bookmarkStart w:id="14" w:name="_Toc319063788"/>
      <w:bookmarkStart w:id="15" w:name="_Toc478139632"/>
      <w:r w:rsidRPr="002979F3">
        <w:rPr>
          <w:rFonts w:ascii="Times New Roman" w:hAnsi="Times New Roman" w:cs="Times New Roman"/>
        </w:rPr>
        <w:t xml:space="preserve">Security </w:t>
      </w:r>
      <w:r w:rsidR="00F21B8B" w:rsidRPr="002979F3">
        <w:rPr>
          <w:rFonts w:ascii="Times New Roman" w:hAnsi="Times New Roman" w:cs="Times New Roman"/>
        </w:rPr>
        <w:t>Roles</w:t>
      </w:r>
      <w:bookmarkEnd w:id="14"/>
      <w:bookmarkEnd w:id="15"/>
    </w:p>
    <w:p w14:paraId="41940B48" w14:textId="475A1005" w:rsidR="005D5A0E" w:rsidRPr="002979F3" w:rsidRDefault="005D5A0E" w:rsidP="002979F3">
      <w:pPr>
        <w:pStyle w:val="BodyText"/>
        <w:spacing w:before="100" w:beforeAutospacing="1" w:after="100" w:afterAutospacing="1"/>
      </w:pPr>
      <w:r w:rsidRPr="002979F3">
        <w:t xml:space="preserve">The </w:t>
      </w:r>
      <w:r w:rsidR="00412257" w:rsidRPr="002979F3">
        <w:t>PPS-N</w:t>
      </w:r>
      <w:r w:rsidRPr="002979F3">
        <w:t xml:space="preserve"> application is accessible only by users signed directly into the VA network, or by users signed into the VA network via the </w:t>
      </w:r>
      <w:r w:rsidR="0049321A" w:rsidRPr="002979F3">
        <w:t>remote</w:t>
      </w:r>
      <w:r w:rsidRPr="002979F3">
        <w:t xml:space="preserve"> client. </w:t>
      </w:r>
      <w:r w:rsidR="00886ADF">
        <w:t xml:space="preserve"> </w:t>
      </w:r>
      <w:r w:rsidRPr="002979F3">
        <w:t xml:space="preserve">User authentication into the VA network is a precondition of </w:t>
      </w:r>
      <w:r w:rsidR="00412257" w:rsidRPr="002979F3">
        <w:t>PPS-N</w:t>
      </w:r>
      <w:r w:rsidR="00666B3C">
        <w:t xml:space="preserve"> application access.</w:t>
      </w:r>
      <w:r w:rsidRPr="002979F3">
        <w:t xml:space="preserve"> </w:t>
      </w:r>
      <w:r w:rsidR="00666B3C">
        <w:t xml:space="preserve">User </w:t>
      </w:r>
      <w:r w:rsidRPr="002979F3">
        <w:t xml:space="preserve">authentication </w:t>
      </w:r>
      <w:r w:rsidR="00666B3C">
        <w:t>is handled by</w:t>
      </w:r>
      <w:r w:rsidRPr="002979F3">
        <w:t xml:space="preserve"> </w:t>
      </w:r>
      <w:r w:rsidR="008A10DE">
        <w:t>IAM SSOi</w:t>
      </w:r>
      <w:r w:rsidRPr="002979F3">
        <w:t>.</w:t>
      </w:r>
    </w:p>
    <w:p w14:paraId="41940B49" w14:textId="30BDB4A8" w:rsidR="005D5A0E" w:rsidRDefault="005D5A0E" w:rsidP="002979F3">
      <w:pPr>
        <w:pStyle w:val="BodyText"/>
        <w:spacing w:before="100" w:beforeAutospacing="1" w:after="100" w:afterAutospacing="1"/>
      </w:pPr>
      <w:r w:rsidRPr="002979F3">
        <w:t>In order to log in to the application, each user must have a valid</w:t>
      </w:r>
      <w:r w:rsidR="008A10DE">
        <w:t xml:space="preserve"> PIV Card</w:t>
      </w:r>
      <w:r w:rsidRPr="002979F3">
        <w:t>.  At the application’s login screen, users are prompted</w:t>
      </w:r>
      <w:r w:rsidR="008A10DE">
        <w:t xml:space="preserve"> to select their windows security certificate and enter their PIN</w:t>
      </w:r>
      <w:r w:rsidR="0052084F">
        <w:t>.</w:t>
      </w:r>
    </w:p>
    <w:p w14:paraId="41940B4B" w14:textId="77777777" w:rsidR="004E42C9" w:rsidRPr="002979F3" w:rsidRDefault="005D5A0E" w:rsidP="004001A5">
      <w:pPr>
        <w:pStyle w:val="Heading3"/>
      </w:pPr>
      <w:bookmarkStart w:id="16" w:name="_Ref277858276"/>
      <w:bookmarkStart w:id="17" w:name="_Toc319063789"/>
      <w:bookmarkStart w:id="18" w:name="_Toc478139633"/>
      <w:r w:rsidRPr="002979F3">
        <w:lastRenderedPageBreak/>
        <w:t>Identity Management</w:t>
      </w:r>
      <w:bookmarkEnd w:id="16"/>
      <w:bookmarkEnd w:id="17"/>
      <w:bookmarkEnd w:id="18"/>
    </w:p>
    <w:p w14:paraId="41940B5D" w14:textId="3D66C099" w:rsidR="005D5A0E" w:rsidRPr="002979F3" w:rsidRDefault="00666B3C" w:rsidP="002979F3">
      <w:pPr>
        <w:pStyle w:val="BodyText"/>
        <w:spacing w:before="100" w:beforeAutospacing="1" w:after="100" w:afterAutospacing="1"/>
      </w:pPr>
      <w:r>
        <w:t>Authentication</w:t>
      </w:r>
      <w:r w:rsidR="005D5A0E" w:rsidRPr="002979F3">
        <w:t xml:space="preserve"> is handled through the</w:t>
      </w:r>
      <w:r w:rsidR="001140A5">
        <w:t xml:space="preserve"> IAM SSOi service and user roles management is handled within PPS-N application.</w:t>
      </w:r>
      <w:r w:rsidR="005D5A0E" w:rsidRPr="002979F3">
        <w:t xml:space="preserve"> Depending on the permissions needed by a user, the appropriate role is determined and the corresponding </w:t>
      </w:r>
      <w:r w:rsidR="001140A5">
        <w:t xml:space="preserve">role is </w:t>
      </w:r>
      <w:r w:rsidR="005D5A0E" w:rsidRPr="002979F3">
        <w:t>assigned to</w:t>
      </w:r>
      <w:r>
        <w:t xml:space="preserve"> </w:t>
      </w:r>
      <w:r w:rsidR="001140A5">
        <w:t>the user through the PPS-N application User Roles page</w:t>
      </w:r>
      <w:r>
        <w:t xml:space="preserve"> by the </w:t>
      </w:r>
      <w:hyperlink r:id="rId19" w:history="1">
        <w:r w:rsidRPr="00666B3C">
          <w:rPr>
            <w:rStyle w:val="Hyperlink"/>
          </w:rPr>
          <w:t>PBM NDF Managers</w:t>
        </w:r>
      </w:hyperlink>
      <w:r w:rsidR="001140A5">
        <w:t>.</w:t>
      </w:r>
    </w:p>
    <w:p w14:paraId="41940B5E" w14:textId="77777777" w:rsidR="001512AE" w:rsidRPr="002979F3" w:rsidRDefault="00412257" w:rsidP="002979F3">
      <w:pPr>
        <w:pStyle w:val="BodyText"/>
        <w:spacing w:before="100" w:beforeAutospacing="1" w:after="100" w:afterAutospacing="1"/>
        <w:rPr>
          <w:u w:val="single"/>
        </w:rPr>
      </w:pPr>
      <w:r w:rsidRPr="002979F3">
        <w:t>The f</w:t>
      </w:r>
      <w:r w:rsidR="000869E5" w:rsidRPr="002979F3">
        <w:t>ollowing is a</w:t>
      </w:r>
      <w:r w:rsidR="001512AE" w:rsidRPr="002979F3">
        <w:t xml:space="preserve"> list of roles available within the application</w:t>
      </w:r>
      <w:r w:rsidR="005D5A0E" w:rsidRPr="002979F3">
        <w:t xml:space="preserve">, and a description of what each </w:t>
      </w:r>
      <w:r w:rsidR="000869E5" w:rsidRPr="002979F3">
        <w:t xml:space="preserve">role </w:t>
      </w:r>
      <w:r w:rsidR="005D5A0E" w:rsidRPr="002979F3">
        <w:t>can do</w:t>
      </w:r>
      <w:r w:rsidR="003810AD" w:rsidRPr="002979F3">
        <w:t>.</w:t>
      </w:r>
    </w:p>
    <w:p w14:paraId="41940B5F" w14:textId="179B6A72" w:rsidR="00DD2570" w:rsidRPr="002979F3" w:rsidRDefault="00DD2570" w:rsidP="002979F3">
      <w:pPr>
        <w:pStyle w:val="Caption"/>
        <w:keepNext/>
        <w:spacing w:before="100" w:beforeAutospacing="1" w:after="100" w:afterAutospacing="1"/>
        <w:rPr>
          <w:rFonts w:ascii="Times New Roman" w:hAnsi="Times New Roman"/>
        </w:rPr>
      </w:pPr>
      <w:bookmarkStart w:id="19" w:name="_Toc478139433"/>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2</w:t>
      </w:r>
      <w:r w:rsidR="009B267F">
        <w:rPr>
          <w:rFonts w:ascii="Times New Roman" w:hAnsi="Times New Roman"/>
        </w:rPr>
        <w:fldChar w:fldCharType="end"/>
      </w:r>
      <w:r w:rsidRPr="002979F3">
        <w:rPr>
          <w:rFonts w:ascii="Times New Roman" w:hAnsi="Times New Roman"/>
        </w:rPr>
        <w:t>: Roles and Descriptions</w:t>
      </w:r>
      <w:bookmarkEnd w:id="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8"/>
        <w:gridCol w:w="7020"/>
      </w:tblGrid>
      <w:tr w:rsidR="00412114" w:rsidRPr="002979F3" w14:paraId="41940B62" w14:textId="77777777" w:rsidTr="00C6585B">
        <w:trPr>
          <w:tblHeader/>
          <w:jc w:val="center"/>
        </w:trPr>
        <w:tc>
          <w:tcPr>
            <w:tcW w:w="253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1940B60" w14:textId="77777777" w:rsidR="00412114" w:rsidRPr="00FD36A4" w:rsidRDefault="00412114" w:rsidP="00FD36A4">
            <w:pPr>
              <w:spacing w:before="100" w:beforeAutospacing="1" w:after="100" w:afterAutospacing="1"/>
              <w:jc w:val="center"/>
              <w:rPr>
                <w:b/>
                <w:szCs w:val="22"/>
              </w:rPr>
            </w:pPr>
            <w:r w:rsidRPr="00FD36A4">
              <w:rPr>
                <w:b/>
              </w:rPr>
              <w:t>Role</w:t>
            </w:r>
          </w:p>
        </w:tc>
        <w:tc>
          <w:tcPr>
            <w:tcW w:w="702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1940B61" w14:textId="77777777" w:rsidR="00412114" w:rsidRPr="00FD36A4" w:rsidRDefault="00412114" w:rsidP="00FD36A4">
            <w:pPr>
              <w:spacing w:before="100" w:beforeAutospacing="1" w:after="100" w:afterAutospacing="1"/>
              <w:jc w:val="center"/>
              <w:rPr>
                <w:b/>
                <w:szCs w:val="22"/>
              </w:rPr>
            </w:pPr>
            <w:r w:rsidRPr="00FD36A4">
              <w:rPr>
                <w:b/>
              </w:rPr>
              <w:t>Description</w:t>
            </w:r>
          </w:p>
        </w:tc>
      </w:tr>
      <w:tr w:rsidR="00412114" w:rsidRPr="002979F3" w14:paraId="41940B65" w14:textId="77777777" w:rsidTr="00FD36A4">
        <w:trPr>
          <w:jc w:val="center"/>
        </w:trPr>
        <w:tc>
          <w:tcPr>
            <w:tcW w:w="2538" w:type="dxa"/>
            <w:tcBorders>
              <w:top w:val="single" w:sz="4" w:space="0" w:color="auto"/>
              <w:left w:val="single" w:sz="4" w:space="0" w:color="auto"/>
              <w:bottom w:val="single" w:sz="4" w:space="0" w:color="auto"/>
              <w:right w:val="single" w:sz="4" w:space="0" w:color="auto"/>
            </w:tcBorders>
            <w:shd w:val="clear" w:color="auto" w:fill="auto"/>
            <w:hideMark/>
          </w:tcPr>
          <w:p w14:paraId="41940B63" w14:textId="77777777" w:rsidR="00412114" w:rsidRPr="00FD36A4" w:rsidRDefault="00412114" w:rsidP="00FD36A4">
            <w:pPr>
              <w:spacing w:before="100" w:beforeAutospacing="1" w:after="100" w:afterAutospacing="1"/>
              <w:rPr>
                <w:szCs w:val="22"/>
              </w:rPr>
            </w:pPr>
            <w:r w:rsidRPr="00FD36A4">
              <w:rPr>
                <w:szCs w:val="22"/>
              </w:rPr>
              <w:t>PPS National Viewer</w:t>
            </w:r>
          </w:p>
        </w:tc>
        <w:tc>
          <w:tcPr>
            <w:tcW w:w="7020" w:type="dxa"/>
            <w:tcBorders>
              <w:top w:val="single" w:sz="4" w:space="0" w:color="auto"/>
              <w:left w:val="single" w:sz="4" w:space="0" w:color="auto"/>
              <w:bottom w:val="single" w:sz="4" w:space="0" w:color="auto"/>
              <w:right w:val="single" w:sz="4" w:space="0" w:color="auto"/>
            </w:tcBorders>
            <w:shd w:val="clear" w:color="auto" w:fill="auto"/>
            <w:hideMark/>
          </w:tcPr>
          <w:p w14:paraId="41940B64" w14:textId="77777777" w:rsidR="00412114" w:rsidRPr="00FD36A4" w:rsidRDefault="00412114" w:rsidP="00FD36A4">
            <w:pPr>
              <w:spacing w:before="100" w:beforeAutospacing="1" w:after="100" w:afterAutospacing="1"/>
              <w:rPr>
                <w:szCs w:val="22"/>
              </w:rPr>
            </w:pPr>
            <w:r w:rsidRPr="00FD36A4">
              <w:rPr>
                <w:szCs w:val="22"/>
              </w:rPr>
              <w:t xml:space="preserve">This role is designed for a user who needs access to PPS-N to view drugs and their attributes.  This user can search for and view drug details but cannot modify drugs nor add new drugs to the system.  The user can use advanced search and create personal search templates. They can also search </w:t>
            </w:r>
            <w:r w:rsidR="00CD688F" w:rsidRPr="00FD36A4">
              <w:rPr>
                <w:szCs w:val="22"/>
              </w:rPr>
              <w:t xml:space="preserve">the COTS drug information database, presently </w:t>
            </w:r>
            <w:r w:rsidR="0089490A" w:rsidRPr="00FD36A4">
              <w:rPr>
                <w:szCs w:val="22"/>
              </w:rPr>
              <w:t>First Datab</w:t>
            </w:r>
            <w:r w:rsidR="0049321A" w:rsidRPr="00FD36A4">
              <w:rPr>
                <w:szCs w:val="22"/>
              </w:rPr>
              <w:t>ank (</w:t>
            </w:r>
            <w:r w:rsidRPr="00FD36A4">
              <w:rPr>
                <w:szCs w:val="22"/>
              </w:rPr>
              <w:t>FDB</w:t>
            </w:r>
            <w:r w:rsidR="0049321A" w:rsidRPr="00FD36A4">
              <w:rPr>
                <w:szCs w:val="22"/>
              </w:rPr>
              <w:t>)</w:t>
            </w:r>
            <w:r w:rsidRPr="00FD36A4">
              <w:rPr>
                <w:szCs w:val="22"/>
              </w:rPr>
              <w:t>. This user does have the ability to submit a change request for a drug.  Th</w:t>
            </w:r>
            <w:r w:rsidR="00EB597E" w:rsidRPr="00FD36A4">
              <w:rPr>
                <w:szCs w:val="22"/>
              </w:rPr>
              <w:t xml:space="preserve">is user will be able to view </w:t>
            </w:r>
            <w:r w:rsidRPr="00FD36A4">
              <w:rPr>
                <w:szCs w:val="22"/>
              </w:rPr>
              <w:t>all the data screens in PPS-N (not migration).  This user has the ability to view and create reports.</w:t>
            </w:r>
          </w:p>
        </w:tc>
      </w:tr>
      <w:tr w:rsidR="00412114" w:rsidRPr="002979F3" w14:paraId="41940B68" w14:textId="77777777" w:rsidTr="00FD36A4">
        <w:trPr>
          <w:jc w:val="center"/>
        </w:trPr>
        <w:tc>
          <w:tcPr>
            <w:tcW w:w="2538" w:type="dxa"/>
            <w:tcBorders>
              <w:top w:val="single" w:sz="4" w:space="0" w:color="auto"/>
              <w:left w:val="single" w:sz="4" w:space="0" w:color="auto"/>
              <w:bottom w:val="single" w:sz="4" w:space="0" w:color="auto"/>
              <w:right w:val="single" w:sz="4" w:space="0" w:color="auto"/>
            </w:tcBorders>
            <w:shd w:val="clear" w:color="auto" w:fill="auto"/>
            <w:hideMark/>
          </w:tcPr>
          <w:p w14:paraId="41940B66" w14:textId="77777777" w:rsidR="00412114" w:rsidRPr="00FD36A4" w:rsidRDefault="00412114" w:rsidP="00FD36A4">
            <w:pPr>
              <w:spacing w:before="100" w:beforeAutospacing="1" w:after="100" w:afterAutospacing="1"/>
              <w:rPr>
                <w:szCs w:val="22"/>
              </w:rPr>
            </w:pPr>
            <w:r w:rsidRPr="00FD36A4">
              <w:rPr>
                <w:szCs w:val="22"/>
              </w:rPr>
              <w:t>PPS National Second Approver</w:t>
            </w:r>
          </w:p>
        </w:tc>
        <w:tc>
          <w:tcPr>
            <w:tcW w:w="7020" w:type="dxa"/>
            <w:tcBorders>
              <w:top w:val="single" w:sz="4" w:space="0" w:color="auto"/>
              <w:left w:val="single" w:sz="4" w:space="0" w:color="auto"/>
              <w:bottom w:val="single" w:sz="4" w:space="0" w:color="auto"/>
              <w:right w:val="single" w:sz="4" w:space="0" w:color="auto"/>
            </w:tcBorders>
            <w:shd w:val="clear" w:color="auto" w:fill="auto"/>
            <w:hideMark/>
          </w:tcPr>
          <w:p w14:paraId="41940B67" w14:textId="77777777" w:rsidR="00412114" w:rsidRPr="00FD36A4" w:rsidRDefault="00412114" w:rsidP="00FD36A4">
            <w:pPr>
              <w:spacing w:before="100" w:beforeAutospacing="1" w:after="100" w:afterAutospacing="1"/>
              <w:rPr>
                <w:szCs w:val="22"/>
              </w:rPr>
            </w:pPr>
            <w:r w:rsidRPr="00FD36A4">
              <w:rPr>
                <w:szCs w:val="22"/>
              </w:rPr>
              <w:t xml:space="preserve">This role contains all the functionality of a PPS National Viewer.  This role also allows a user to provide a second approval on items that are in the Pending second approval state.  The user can search for all requests, select and view any request, but they can only approve or disapprove those that the National Managers marked as available for second approval.  </w:t>
            </w:r>
          </w:p>
        </w:tc>
      </w:tr>
      <w:tr w:rsidR="00412114" w:rsidRPr="002979F3" w14:paraId="41940B6B" w14:textId="77777777" w:rsidTr="00FD36A4">
        <w:trPr>
          <w:jc w:val="center"/>
        </w:trPr>
        <w:tc>
          <w:tcPr>
            <w:tcW w:w="2538" w:type="dxa"/>
            <w:tcBorders>
              <w:top w:val="single" w:sz="4" w:space="0" w:color="auto"/>
              <w:left w:val="single" w:sz="4" w:space="0" w:color="auto"/>
              <w:bottom w:val="single" w:sz="4" w:space="0" w:color="auto"/>
              <w:right w:val="single" w:sz="4" w:space="0" w:color="auto"/>
            </w:tcBorders>
            <w:shd w:val="clear" w:color="auto" w:fill="auto"/>
            <w:hideMark/>
          </w:tcPr>
          <w:p w14:paraId="41940B69" w14:textId="77777777" w:rsidR="00412114" w:rsidRPr="00FD36A4" w:rsidRDefault="00412114" w:rsidP="00FD36A4">
            <w:pPr>
              <w:spacing w:before="100" w:beforeAutospacing="1" w:after="100" w:afterAutospacing="1"/>
              <w:rPr>
                <w:szCs w:val="22"/>
              </w:rPr>
            </w:pPr>
            <w:r w:rsidRPr="00FD36A4">
              <w:rPr>
                <w:szCs w:val="22"/>
              </w:rPr>
              <w:t>PPS National Manager</w:t>
            </w:r>
          </w:p>
        </w:tc>
        <w:tc>
          <w:tcPr>
            <w:tcW w:w="7020" w:type="dxa"/>
            <w:tcBorders>
              <w:top w:val="single" w:sz="4" w:space="0" w:color="auto"/>
              <w:left w:val="single" w:sz="4" w:space="0" w:color="auto"/>
              <w:bottom w:val="single" w:sz="4" w:space="0" w:color="auto"/>
              <w:right w:val="single" w:sz="4" w:space="0" w:color="auto"/>
            </w:tcBorders>
            <w:shd w:val="clear" w:color="auto" w:fill="auto"/>
            <w:hideMark/>
          </w:tcPr>
          <w:p w14:paraId="41940B6A" w14:textId="77777777" w:rsidR="00412114" w:rsidRPr="00FD36A4" w:rsidRDefault="003810AD" w:rsidP="00FD36A4">
            <w:pPr>
              <w:spacing w:before="100" w:beforeAutospacing="1" w:after="100" w:afterAutospacing="1"/>
              <w:rPr>
                <w:szCs w:val="22"/>
              </w:rPr>
            </w:pPr>
            <w:r w:rsidRPr="00FD36A4">
              <w:rPr>
                <w:szCs w:val="22"/>
              </w:rPr>
              <w:t>This role</w:t>
            </w:r>
            <w:r w:rsidR="00412114" w:rsidRPr="00FD36A4">
              <w:rPr>
                <w:szCs w:val="22"/>
              </w:rPr>
              <w:t xml:space="preserve"> controls the normal processing of drug items.  This role contains all the functionality of the PPS National Second Approver plus the ability to add, edit and approve all items such as products and </w:t>
            </w:r>
            <w:r w:rsidR="00CD688F" w:rsidRPr="00FD36A4">
              <w:rPr>
                <w:szCs w:val="22"/>
              </w:rPr>
              <w:t>national drug codes (</w:t>
            </w:r>
            <w:r w:rsidR="00412114" w:rsidRPr="00FD36A4">
              <w:rPr>
                <w:szCs w:val="22"/>
              </w:rPr>
              <w:t>NDCs</w:t>
            </w:r>
            <w:r w:rsidR="00CD688F" w:rsidRPr="00FD36A4">
              <w:rPr>
                <w:szCs w:val="22"/>
              </w:rPr>
              <w:t>)</w:t>
            </w:r>
            <w:r w:rsidR="00412114" w:rsidRPr="00FD36A4">
              <w:rPr>
                <w:szCs w:val="22"/>
              </w:rPr>
              <w:t xml:space="preserve"> and new domains such as generic names, ingredients, etc.  Thi</w:t>
            </w:r>
            <w:r w:rsidR="00520466" w:rsidRPr="00FD36A4">
              <w:rPr>
                <w:szCs w:val="22"/>
              </w:rPr>
              <w:t>s role also allows the user to search for new items in FDB and add</w:t>
            </w:r>
            <w:r w:rsidR="00412114" w:rsidRPr="00FD36A4">
              <w:rPr>
                <w:szCs w:val="22"/>
              </w:rPr>
              <w:t xml:space="preserve"> them to PPS-N.  </w:t>
            </w:r>
          </w:p>
        </w:tc>
      </w:tr>
      <w:tr w:rsidR="00412114" w:rsidRPr="002979F3" w14:paraId="41940B6E" w14:textId="77777777" w:rsidTr="00FD36A4">
        <w:trPr>
          <w:jc w:val="center"/>
        </w:trPr>
        <w:tc>
          <w:tcPr>
            <w:tcW w:w="2538" w:type="dxa"/>
            <w:tcBorders>
              <w:top w:val="single" w:sz="4" w:space="0" w:color="auto"/>
              <w:left w:val="single" w:sz="4" w:space="0" w:color="auto"/>
              <w:bottom w:val="single" w:sz="4" w:space="0" w:color="auto"/>
              <w:right w:val="single" w:sz="4" w:space="0" w:color="auto"/>
            </w:tcBorders>
            <w:shd w:val="clear" w:color="auto" w:fill="auto"/>
            <w:hideMark/>
          </w:tcPr>
          <w:p w14:paraId="41940B6C" w14:textId="77777777" w:rsidR="00412114" w:rsidRPr="00FD36A4" w:rsidRDefault="00412114" w:rsidP="00FD36A4">
            <w:pPr>
              <w:spacing w:before="100" w:beforeAutospacing="1" w:after="100" w:afterAutospacing="1"/>
              <w:rPr>
                <w:szCs w:val="22"/>
              </w:rPr>
            </w:pPr>
            <w:r w:rsidRPr="00FD36A4">
              <w:rPr>
                <w:szCs w:val="22"/>
              </w:rPr>
              <w:t>PPS National Supervisor</w:t>
            </w:r>
          </w:p>
        </w:tc>
        <w:tc>
          <w:tcPr>
            <w:tcW w:w="7020" w:type="dxa"/>
            <w:tcBorders>
              <w:top w:val="single" w:sz="4" w:space="0" w:color="auto"/>
              <w:left w:val="single" w:sz="4" w:space="0" w:color="auto"/>
              <w:bottom w:val="single" w:sz="4" w:space="0" w:color="auto"/>
              <w:right w:val="single" w:sz="4" w:space="0" w:color="auto"/>
            </w:tcBorders>
            <w:shd w:val="clear" w:color="auto" w:fill="auto"/>
            <w:hideMark/>
          </w:tcPr>
          <w:p w14:paraId="41940B6D" w14:textId="77777777" w:rsidR="00412114" w:rsidRPr="00FD36A4" w:rsidRDefault="00412114" w:rsidP="00FD36A4">
            <w:pPr>
              <w:spacing w:before="100" w:beforeAutospacing="1" w:after="100" w:afterAutospacing="1"/>
              <w:rPr>
                <w:szCs w:val="22"/>
              </w:rPr>
            </w:pPr>
            <w:r w:rsidRPr="00FD36A4">
              <w:rPr>
                <w:szCs w:val="22"/>
              </w:rPr>
              <w:t xml:space="preserve">This role contains all of the permissions of a PPS National Manager.  In addition, the role </w:t>
            </w:r>
            <w:r w:rsidR="00520466" w:rsidRPr="00FD36A4">
              <w:rPr>
                <w:szCs w:val="22"/>
              </w:rPr>
              <w:t>provides</w:t>
            </w:r>
            <w:r w:rsidRPr="00FD36A4">
              <w:rPr>
                <w:szCs w:val="22"/>
              </w:rPr>
              <w:t xml:space="preserve"> the ability to configure the auto-update process</w:t>
            </w:r>
            <w:r w:rsidR="00520466" w:rsidRPr="00FD36A4">
              <w:rPr>
                <w:szCs w:val="22"/>
              </w:rPr>
              <w:t>es</w:t>
            </w:r>
            <w:r w:rsidRPr="00FD36A4">
              <w:rPr>
                <w:szCs w:val="22"/>
              </w:rPr>
              <w:t xml:space="preserve"> from </w:t>
            </w:r>
            <w:r w:rsidR="00CD688F" w:rsidRPr="00FD36A4">
              <w:rPr>
                <w:szCs w:val="22"/>
              </w:rPr>
              <w:t>Standards and Terminology Service (</w:t>
            </w:r>
            <w:r w:rsidRPr="00FD36A4">
              <w:rPr>
                <w:szCs w:val="22"/>
              </w:rPr>
              <w:t>STS</w:t>
            </w:r>
            <w:r w:rsidR="00CD688F" w:rsidRPr="00FD36A4">
              <w:rPr>
                <w:szCs w:val="22"/>
              </w:rPr>
              <w:t>)</w:t>
            </w:r>
            <w:r w:rsidRPr="00FD36A4">
              <w:rPr>
                <w:szCs w:val="22"/>
              </w:rPr>
              <w:t xml:space="preserve"> and FSS </w:t>
            </w:r>
            <w:r w:rsidR="00520466" w:rsidRPr="00FD36A4">
              <w:rPr>
                <w:szCs w:val="22"/>
              </w:rPr>
              <w:t>or to manually start</w:t>
            </w:r>
            <w:r w:rsidRPr="00FD36A4">
              <w:rPr>
                <w:szCs w:val="22"/>
              </w:rPr>
              <w:t xml:space="preserve"> the process</w:t>
            </w:r>
            <w:r w:rsidR="00520466" w:rsidRPr="00FD36A4">
              <w:rPr>
                <w:szCs w:val="22"/>
              </w:rPr>
              <w:t>es. This user can also</w:t>
            </w:r>
            <w:r w:rsidRPr="00FD36A4">
              <w:rPr>
                <w:szCs w:val="22"/>
              </w:rPr>
              <w:t xml:space="preserve"> </w:t>
            </w:r>
            <w:r w:rsidR="00520466" w:rsidRPr="00FD36A4">
              <w:rPr>
                <w:szCs w:val="22"/>
              </w:rPr>
              <w:t>control</w:t>
            </w:r>
            <w:r w:rsidRPr="00FD36A4">
              <w:rPr>
                <w:szCs w:val="22"/>
              </w:rPr>
              <w:t xml:space="preserve"> the sending </w:t>
            </w:r>
            <w:r w:rsidR="00520466" w:rsidRPr="00FD36A4">
              <w:rPr>
                <w:szCs w:val="22"/>
              </w:rPr>
              <w:t>of synch messages to VistA.</w:t>
            </w:r>
            <w:r w:rsidRPr="00FD36A4">
              <w:rPr>
                <w:szCs w:val="22"/>
              </w:rPr>
              <w:t xml:space="preserve">  </w:t>
            </w:r>
            <w:r w:rsidR="00520466" w:rsidRPr="00FD36A4">
              <w:rPr>
                <w:szCs w:val="22"/>
              </w:rPr>
              <w:t>Further,</w:t>
            </w:r>
            <w:r w:rsidRPr="00FD36A4">
              <w:rPr>
                <w:szCs w:val="22"/>
              </w:rPr>
              <w:t xml:space="preserve"> this role allows the user to create system level advanced search templates</w:t>
            </w:r>
            <w:r w:rsidR="00520466" w:rsidRPr="00FD36A4">
              <w:rPr>
                <w:szCs w:val="22"/>
              </w:rPr>
              <w:t>,</w:t>
            </w:r>
            <w:r w:rsidRPr="00FD36A4">
              <w:rPr>
                <w:szCs w:val="22"/>
              </w:rPr>
              <w:t xml:space="preserve"> </w:t>
            </w:r>
            <w:r w:rsidR="00EB597E" w:rsidRPr="00FD36A4">
              <w:rPr>
                <w:szCs w:val="22"/>
              </w:rPr>
              <w:t xml:space="preserve">and to </w:t>
            </w:r>
            <w:r w:rsidRPr="00FD36A4">
              <w:rPr>
                <w:szCs w:val="22"/>
              </w:rPr>
              <w:t>delete templates</w:t>
            </w:r>
            <w:r w:rsidR="00520466" w:rsidRPr="00FD36A4">
              <w:rPr>
                <w:szCs w:val="22"/>
              </w:rPr>
              <w:t xml:space="preserve"> and </w:t>
            </w:r>
            <w:r w:rsidRPr="00FD36A4">
              <w:rPr>
                <w:szCs w:val="22"/>
              </w:rPr>
              <w:t xml:space="preserve">partially saved items </w:t>
            </w:r>
            <w:r w:rsidR="00520466" w:rsidRPr="00FD36A4">
              <w:rPr>
                <w:szCs w:val="22"/>
              </w:rPr>
              <w:t>that other users have created.</w:t>
            </w:r>
          </w:p>
        </w:tc>
      </w:tr>
    </w:tbl>
    <w:p w14:paraId="41940B6F" w14:textId="77777777" w:rsidR="000A4007" w:rsidRPr="002979F3" w:rsidRDefault="000675F3" w:rsidP="002979F3">
      <w:pPr>
        <w:pStyle w:val="Heading2"/>
        <w:spacing w:before="100" w:beforeAutospacing="1" w:after="100" w:afterAutospacing="1"/>
        <w:rPr>
          <w:rFonts w:ascii="Times New Roman" w:hAnsi="Times New Roman" w:cs="Times New Roman"/>
        </w:rPr>
      </w:pPr>
      <w:bookmarkStart w:id="20" w:name="_Toc319063790"/>
      <w:bookmarkStart w:id="21" w:name="_Toc478139634"/>
      <w:r w:rsidRPr="002979F3">
        <w:rPr>
          <w:rFonts w:ascii="Times New Roman" w:hAnsi="Times New Roman" w:cs="Times New Roman"/>
        </w:rPr>
        <w:t>Application Interaction</w:t>
      </w:r>
      <w:r w:rsidR="000A4007" w:rsidRPr="002979F3">
        <w:rPr>
          <w:rFonts w:ascii="Times New Roman" w:hAnsi="Times New Roman" w:cs="Times New Roman"/>
        </w:rPr>
        <w:t xml:space="preserve"> Flow</w:t>
      </w:r>
      <w:bookmarkEnd w:id="20"/>
      <w:bookmarkEnd w:id="21"/>
    </w:p>
    <w:p w14:paraId="41940B70" w14:textId="77777777" w:rsidR="000675F3" w:rsidRPr="002979F3" w:rsidRDefault="000675F3" w:rsidP="002979F3">
      <w:pPr>
        <w:pStyle w:val="NORMAL2"/>
        <w:spacing w:before="100" w:beforeAutospacing="1" w:after="100" w:afterAutospacing="1"/>
        <w:jc w:val="left"/>
      </w:pPr>
      <w:r w:rsidRPr="002979F3">
        <w:t>The figure below provides a high level interaction flow diagram for the PPS-N system. The circles within the PPS-N oval represent the major capabilities provided by the application. The squares with inclusive circles represent the main external applications with which PPS-N interacts.</w:t>
      </w:r>
      <w:r w:rsidR="0044671E" w:rsidRPr="002979F3">
        <w:t xml:space="preserve"> Additional details on the process flows for each of the PPS-N capabilities can be found in the System Design Document.</w:t>
      </w:r>
    </w:p>
    <w:p w14:paraId="41940B71" w14:textId="77777777" w:rsidR="007C173F" w:rsidRDefault="00E97F9C" w:rsidP="007C173F">
      <w:pPr>
        <w:keepNext/>
        <w:spacing w:before="100" w:beforeAutospacing="1" w:after="100" w:afterAutospacing="1"/>
        <w:jc w:val="center"/>
      </w:pPr>
      <w:r>
        <w:rPr>
          <w:noProof/>
        </w:rPr>
        <w:lastRenderedPageBreak/>
        <w:drawing>
          <wp:inline distT="0" distB="0" distL="0" distR="0" wp14:anchorId="41940F33" wp14:editId="41940F34">
            <wp:extent cx="5840095" cy="4608830"/>
            <wp:effectExtent l="0" t="0" r="8255" b="1270"/>
            <wp:docPr id="2" name="Picture 31" descr="PPS-N Interaction Fl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PS-N Interaction Flow&#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0095" cy="4608830"/>
                    </a:xfrm>
                    <a:prstGeom prst="rect">
                      <a:avLst/>
                    </a:prstGeom>
                    <a:noFill/>
                    <a:ln>
                      <a:noFill/>
                    </a:ln>
                  </pic:spPr>
                </pic:pic>
              </a:graphicData>
            </a:graphic>
          </wp:inline>
        </w:drawing>
      </w:r>
    </w:p>
    <w:p w14:paraId="41940B72" w14:textId="188EDC0F" w:rsidR="00BE518E" w:rsidRPr="002733B9" w:rsidRDefault="00152CEF" w:rsidP="00152CEF">
      <w:pPr>
        <w:pStyle w:val="Caption"/>
        <w:rPr>
          <w:rFonts w:ascii="Times New Roman" w:hAnsi="Times New Roman"/>
        </w:rPr>
      </w:pPr>
      <w:bookmarkStart w:id="22" w:name="_Toc478139536"/>
      <w:r>
        <w:t xml:space="preserve">Figure </w:t>
      </w:r>
      <w:r w:rsidR="00A008B4">
        <w:fldChar w:fldCharType="begin"/>
      </w:r>
      <w:r w:rsidR="00A008B4">
        <w:instrText xml:space="preserve"> SEQ Figure \* ARABIC </w:instrText>
      </w:r>
      <w:r w:rsidR="00A008B4">
        <w:fldChar w:fldCharType="separate"/>
      </w:r>
      <w:r w:rsidR="002A364D">
        <w:rPr>
          <w:noProof/>
        </w:rPr>
        <w:t>1</w:t>
      </w:r>
      <w:r w:rsidR="00A008B4">
        <w:rPr>
          <w:noProof/>
        </w:rPr>
        <w:fldChar w:fldCharType="end"/>
      </w:r>
      <w:r w:rsidRPr="002733B9">
        <w:rPr>
          <w:rFonts w:ascii="Times New Roman" w:hAnsi="Times New Roman"/>
        </w:rPr>
        <w:t>: PPS-N Interaction Flow</w:t>
      </w:r>
      <w:bookmarkEnd w:id="22"/>
    </w:p>
    <w:p w14:paraId="41940B73" w14:textId="77777777" w:rsidR="0052084F" w:rsidRDefault="00F21B8B" w:rsidP="0052084F">
      <w:pPr>
        <w:pStyle w:val="Caption"/>
      </w:pPr>
      <w:r w:rsidRPr="002979F3">
        <w:br w:type="page"/>
      </w:r>
    </w:p>
    <w:p w14:paraId="41940B74" w14:textId="77777777" w:rsidR="005D5A0E" w:rsidRPr="0052084F" w:rsidRDefault="008C5290" w:rsidP="001D438C">
      <w:r w:rsidRPr="0052084F">
        <w:lastRenderedPageBreak/>
        <w:t>The table below provides amplifying information for the interaction flow presented above.</w:t>
      </w:r>
    </w:p>
    <w:p w14:paraId="41940B75" w14:textId="2024F06F" w:rsidR="00837E5C" w:rsidRPr="002979F3" w:rsidRDefault="00837E5C" w:rsidP="002979F3">
      <w:pPr>
        <w:pStyle w:val="Caption"/>
        <w:keepNext/>
        <w:spacing w:before="100" w:beforeAutospacing="1" w:after="100" w:afterAutospacing="1"/>
        <w:rPr>
          <w:rFonts w:ascii="Times New Roman" w:hAnsi="Times New Roman"/>
        </w:rPr>
      </w:pPr>
      <w:bookmarkStart w:id="23" w:name="_Toc478139434"/>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3</w:t>
      </w:r>
      <w:r w:rsidR="009B267F">
        <w:rPr>
          <w:rFonts w:ascii="Times New Roman" w:hAnsi="Times New Roman"/>
        </w:rPr>
        <w:fldChar w:fldCharType="end"/>
      </w:r>
      <w:r w:rsidRPr="002979F3">
        <w:rPr>
          <w:rFonts w:ascii="Times New Roman" w:hAnsi="Times New Roman"/>
        </w:rPr>
        <w:t>: Interaction Flow Descriptions</w:t>
      </w:r>
      <w:bookmarkEnd w:id="23"/>
    </w:p>
    <w:tbl>
      <w:tblPr>
        <w:tblW w:w="9433" w:type="dxa"/>
        <w:jc w:val="center"/>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7"/>
        <w:gridCol w:w="577"/>
        <w:gridCol w:w="3833"/>
        <w:gridCol w:w="3006"/>
      </w:tblGrid>
      <w:tr w:rsidR="008C5290" w:rsidRPr="002979F3" w14:paraId="41940B7A" w14:textId="77777777" w:rsidTr="0044671E">
        <w:trPr>
          <w:tblHeader/>
          <w:jc w:val="center"/>
        </w:trPr>
        <w:tc>
          <w:tcPr>
            <w:tcW w:w="2017" w:type="dxa"/>
            <w:shd w:val="clear" w:color="auto" w:fill="D9D9D9"/>
            <w:vAlign w:val="center"/>
          </w:tcPr>
          <w:p w14:paraId="41940B76" w14:textId="77777777" w:rsidR="008C5290" w:rsidRPr="002979F3" w:rsidRDefault="008C5290" w:rsidP="002979F3">
            <w:pPr>
              <w:spacing w:before="100" w:beforeAutospacing="1" w:after="100" w:afterAutospacing="1"/>
              <w:jc w:val="center"/>
            </w:pPr>
            <w:r w:rsidRPr="002979F3">
              <w:rPr>
                <w:b/>
              </w:rPr>
              <w:t>Name</w:t>
            </w:r>
          </w:p>
        </w:tc>
        <w:tc>
          <w:tcPr>
            <w:tcW w:w="577" w:type="dxa"/>
            <w:shd w:val="clear" w:color="auto" w:fill="D9D9D9"/>
            <w:vAlign w:val="center"/>
          </w:tcPr>
          <w:p w14:paraId="41940B77" w14:textId="77777777" w:rsidR="008C5290" w:rsidRPr="002979F3" w:rsidRDefault="008C5290" w:rsidP="002979F3">
            <w:pPr>
              <w:spacing w:before="100" w:beforeAutospacing="1" w:after="100" w:afterAutospacing="1"/>
              <w:jc w:val="center"/>
              <w:rPr>
                <w:b/>
              </w:rPr>
            </w:pPr>
            <w:r w:rsidRPr="002979F3">
              <w:rPr>
                <w:b/>
              </w:rPr>
              <w:t>ID</w:t>
            </w:r>
          </w:p>
        </w:tc>
        <w:tc>
          <w:tcPr>
            <w:tcW w:w="3833" w:type="dxa"/>
            <w:shd w:val="clear" w:color="auto" w:fill="D9D9D9"/>
            <w:vAlign w:val="center"/>
          </w:tcPr>
          <w:p w14:paraId="41940B78" w14:textId="77777777" w:rsidR="008C5290" w:rsidRPr="002979F3" w:rsidRDefault="008C5290" w:rsidP="002979F3">
            <w:pPr>
              <w:spacing w:before="100" w:beforeAutospacing="1" w:after="100" w:afterAutospacing="1"/>
              <w:jc w:val="center"/>
              <w:rPr>
                <w:b/>
              </w:rPr>
            </w:pPr>
            <w:r w:rsidRPr="002979F3">
              <w:rPr>
                <w:b/>
              </w:rPr>
              <w:t>Description</w:t>
            </w:r>
          </w:p>
        </w:tc>
        <w:tc>
          <w:tcPr>
            <w:tcW w:w="3006" w:type="dxa"/>
            <w:shd w:val="clear" w:color="auto" w:fill="D9D9D9"/>
            <w:vAlign w:val="center"/>
          </w:tcPr>
          <w:p w14:paraId="41940B79" w14:textId="77777777" w:rsidR="008C5290" w:rsidRPr="002979F3" w:rsidRDefault="008C5290" w:rsidP="002979F3">
            <w:pPr>
              <w:spacing w:before="100" w:beforeAutospacing="1" w:after="100" w:afterAutospacing="1"/>
              <w:jc w:val="center"/>
              <w:rPr>
                <w:b/>
              </w:rPr>
            </w:pPr>
            <w:r w:rsidRPr="002979F3">
              <w:rPr>
                <w:b/>
              </w:rPr>
              <w:t>External Interface Name</w:t>
            </w:r>
          </w:p>
        </w:tc>
      </w:tr>
      <w:tr w:rsidR="008C5290" w:rsidRPr="002979F3" w14:paraId="41940B7F" w14:textId="77777777" w:rsidTr="0044671E">
        <w:trPr>
          <w:jc w:val="center"/>
        </w:trPr>
        <w:tc>
          <w:tcPr>
            <w:tcW w:w="2017" w:type="dxa"/>
            <w:vAlign w:val="center"/>
          </w:tcPr>
          <w:p w14:paraId="41940B7B" w14:textId="77777777" w:rsidR="008C5290" w:rsidRPr="002979F3" w:rsidRDefault="008C5290" w:rsidP="002979F3">
            <w:pPr>
              <w:spacing w:before="100" w:beforeAutospacing="1" w:after="100" w:afterAutospacing="1"/>
              <w:rPr>
                <w:szCs w:val="22"/>
              </w:rPr>
            </w:pPr>
            <w:r w:rsidRPr="002979F3">
              <w:rPr>
                <w:szCs w:val="22"/>
              </w:rPr>
              <w:t>Synchronize File Data</w:t>
            </w:r>
          </w:p>
        </w:tc>
        <w:tc>
          <w:tcPr>
            <w:tcW w:w="577" w:type="dxa"/>
            <w:vAlign w:val="center"/>
          </w:tcPr>
          <w:p w14:paraId="41940B7C" w14:textId="77777777" w:rsidR="008C5290" w:rsidRPr="002979F3" w:rsidRDefault="008C5290" w:rsidP="002979F3">
            <w:pPr>
              <w:spacing w:before="100" w:beforeAutospacing="1" w:after="100" w:afterAutospacing="1"/>
              <w:jc w:val="center"/>
              <w:rPr>
                <w:szCs w:val="22"/>
              </w:rPr>
            </w:pPr>
            <w:r w:rsidRPr="002979F3">
              <w:rPr>
                <w:szCs w:val="22"/>
              </w:rPr>
              <w:t>1</w:t>
            </w:r>
          </w:p>
        </w:tc>
        <w:tc>
          <w:tcPr>
            <w:tcW w:w="3833" w:type="dxa"/>
            <w:vAlign w:val="center"/>
          </w:tcPr>
          <w:p w14:paraId="41940B7D" w14:textId="77777777" w:rsidR="008C5290" w:rsidRPr="002979F3" w:rsidRDefault="008C5290" w:rsidP="002979F3">
            <w:pPr>
              <w:spacing w:before="100" w:beforeAutospacing="1" w:after="100" w:afterAutospacing="1"/>
              <w:rPr>
                <w:szCs w:val="22"/>
              </w:rPr>
            </w:pPr>
            <w:r w:rsidRPr="002979F3">
              <w:rPr>
                <w:szCs w:val="22"/>
              </w:rPr>
              <w:t>This process is invoked by the PPS-N application’s VistA Link service to synchronize item updates from PPS-N into NDFMS’ VistA files</w:t>
            </w:r>
          </w:p>
        </w:tc>
        <w:tc>
          <w:tcPr>
            <w:tcW w:w="3006" w:type="dxa"/>
            <w:vAlign w:val="center"/>
          </w:tcPr>
          <w:p w14:paraId="41940B7E" w14:textId="77777777" w:rsidR="008C5290" w:rsidRPr="002979F3" w:rsidRDefault="008C5290" w:rsidP="002979F3">
            <w:pPr>
              <w:spacing w:before="100" w:beforeAutospacing="1" w:after="100" w:afterAutospacing="1"/>
              <w:rPr>
                <w:szCs w:val="22"/>
              </w:rPr>
            </w:pPr>
            <w:r w:rsidRPr="002979F3">
              <w:rPr>
                <w:szCs w:val="22"/>
              </w:rPr>
              <w:t>VistA Link, which allows external systems (such as PPS-N) to invoke MUMPS procedures on the NDFMS side</w:t>
            </w:r>
          </w:p>
        </w:tc>
      </w:tr>
      <w:tr w:rsidR="008C5290" w:rsidRPr="002979F3" w14:paraId="41940B84" w14:textId="77777777" w:rsidTr="0044671E">
        <w:trPr>
          <w:jc w:val="center"/>
        </w:trPr>
        <w:tc>
          <w:tcPr>
            <w:tcW w:w="2017" w:type="dxa"/>
            <w:vAlign w:val="center"/>
          </w:tcPr>
          <w:p w14:paraId="41940B80" w14:textId="77777777" w:rsidR="008C5290" w:rsidRPr="002979F3" w:rsidRDefault="008C5290" w:rsidP="002979F3">
            <w:pPr>
              <w:spacing w:before="100" w:beforeAutospacing="1" w:after="100" w:afterAutospacing="1"/>
              <w:rPr>
                <w:szCs w:val="22"/>
              </w:rPr>
            </w:pPr>
            <w:r w:rsidRPr="002979F3">
              <w:rPr>
                <w:szCs w:val="22"/>
              </w:rPr>
              <w:t>VistA Link</w:t>
            </w:r>
          </w:p>
        </w:tc>
        <w:tc>
          <w:tcPr>
            <w:tcW w:w="577" w:type="dxa"/>
            <w:vAlign w:val="center"/>
          </w:tcPr>
          <w:p w14:paraId="41940B81" w14:textId="77777777" w:rsidR="008C5290" w:rsidRPr="002979F3" w:rsidRDefault="008C5290" w:rsidP="002979F3">
            <w:pPr>
              <w:spacing w:before="100" w:beforeAutospacing="1" w:after="100" w:afterAutospacing="1"/>
              <w:jc w:val="center"/>
              <w:rPr>
                <w:szCs w:val="22"/>
              </w:rPr>
            </w:pPr>
            <w:r w:rsidRPr="002979F3">
              <w:rPr>
                <w:szCs w:val="22"/>
              </w:rPr>
              <w:t>2</w:t>
            </w:r>
          </w:p>
        </w:tc>
        <w:tc>
          <w:tcPr>
            <w:tcW w:w="3833" w:type="dxa"/>
            <w:vAlign w:val="center"/>
          </w:tcPr>
          <w:p w14:paraId="41940B82" w14:textId="77777777" w:rsidR="008C5290" w:rsidRPr="002979F3" w:rsidRDefault="008C5290" w:rsidP="002979F3">
            <w:pPr>
              <w:spacing w:before="100" w:beforeAutospacing="1" w:after="100" w:afterAutospacing="1"/>
              <w:rPr>
                <w:szCs w:val="22"/>
              </w:rPr>
            </w:pPr>
            <w:r w:rsidRPr="002979F3">
              <w:rPr>
                <w:szCs w:val="22"/>
              </w:rPr>
              <w:t>The service is used to send RPC messages from PPS-N to NDFMS</w:t>
            </w:r>
          </w:p>
        </w:tc>
        <w:tc>
          <w:tcPr>
            <w:tcW w:w="3006" w:type="dxa"/>
            <w:vAlign w:val="center"/>
          </w:tcPr>
          <w:p w14:paraId="41940B83" w14:textId="77777777" w:rsidR="008C5290" w:rsidRPr="002979F3" w:rsidRDefault="008C5290" w:rsidP="002979F3">
            <w:pPr>
              <w:spacing w:before="100" w:beforeAutospacing="1" w:after="100" w:afterAutospacing="1"/>
              <w:rPr>
                <w:szCs w:val="22"/>
              </w:rPr>
            </w:pPr>
            <w:r w:rsidRPr="002979F3">
              <w:rPr>
                <w:szCs w:val="22"/>
              </w:rPr>
              <w:t>VistA Link, the interface mechanism between NDFMS and PPS-N</w:t>
            </w:r>
          </w:p>
        </w:tc>
      </w:tr>
      <w:tr w:rsidR="008C5290" w:rsidRPr="002979F3" w14:paraId="41940B89" w14:textId="77777777" w:rsidTr="0044671E">
        <w:trPr>
          <w:jc w:val="center"/>
        </w:trPr>
        <w:tc>
          <w:tcPr>
            <w:tcW w:w="2017" w:type="dxa"/>
            <w:vAlign w:val="center"/>
          </w:tcPr>
          <w:p w14:paraId="41940B85" w14:textId="77777777" w:rsidR="008C5290" w:rsidRPr="002979F3" w:rsidRDefault="008C5290" w:rsidP="002979F3">
            <w:pPr>
              <w:spacing w:before="100" w:beforeAutospacing="1" w:after="100" w:afterAutospacing="1"/>
              <w:rPr>
                <w:szCs w:val="22"/>
              </w:rPr>
            </w:pPr>
            <w:r w:rsidRPr="002979F3">
              <w:rPr>
                <w:szCs w:val="22"/>
              </w:rPr>
              <w:t>Managed Item</w:t>
            </w:r>
          </w:p>
        </w:tc>
        <w:tc>
          <w:tcPr>
            <w:tcW w:w="577" w:type="dxa"/>
            <w:vAlign w:val="center"/>
          </w:tcPr>
          <w:p w14:paraId="41940B86" w14:textId="77777777" w:rsidR="008C5290" w:rsidRPr="002979F3" w:rsidRDefault="008C5290" w:rsidP="002979F3">
            <w:pPr>
              <w:spacing w:before="100" w:beforeAutospacing="1" w:after="100" w:afterAutospacing="1"/>
              <w:jc w:val="center"/>
              <w:rPr>
                <w:szCs w:val="22"/>
              </w:rPr>
            </w:pPr>
            <w:r w:rsidRPr="002979F3">
              <w:rPr>
                <w:szCs w:val="22"/>
              </w:rPr>
              <w:t>3</w:t>
            </w:r>
          </w:p>
        </w:tc>
        <w:tc>
          <w:tcPr>
            <w:tcW w:w="3833" w:type="dxa"/>
            <w:vAlign w:val="center"/>
          </w:tcPr>
          <w:p w14:paraId="41940B87" w14:textId="77777777" w:rsidR="008C5290" w:rsidRPr="002979F3" w:rsidRDefault="008C5290" w:rsidP="002979F3">
            <w:pPr>
              <w:spacing w:before="100" w:beforeAutospacing="1" w:after="100" w:afterAutospacing="1"/>
              <w:rPr>
                <w:szCs w:val="22"/>
              </w:rPr>
            </w:pPr>
            <w:r w:rsidRPr="002979F3">
              <w:rPr>
                <w:szCs w:val="22"/>
              </w:rPr>
              <w:t>This service handles validation and create, read, update and delete (CRUD) operations with the PPS-N data entities</w:t>
            </w:r>
          </w:p>
        </w:tc>
        <w:tc>
          <w:tcPr>
            <w:tcW w:w="3006" w:type="dxa"/>
            <w:vAlign w:val="center"/>
          </w:tcPr>
          <w:p w14:paraId="41940B88" w14:textId="77777777" w:rsidR="008C5290" w:rsidRPr="002979F3" w:rsidRDefault="008C5290" w:rsidP="002979F3">
            <w:pPr>
              <w:spacing w:before="100" w:beforeAutospacing="1" w:after="100" w:afterAutospacing="1"/>
              <w:rPr>
                <w:szCs w:val="22"/>
              </w:rPr>
            </w:pPr>
            <w:r w:rsidRPr="002979F3">
              <w:rPr>
                <w:szCs w:val="22"/>
              </w:rPr>
              <w:t>N/A</w:t>
            </w:r>
          </w:p>
        </w:tc>
      </w:tr>
      <w:tr w:rsidR="008C5290" w:rsidRPr="002979F3" w14:paraId="41940B8E" w14:textId="77777777" w:rsidTr="0044671E">
        <w:trPr>
          <w:jc w:val="center"/>
        </w:trPr>
        <w:tc>
          <w:tcPr>
            <w:tcW w:w="2017" w:type="dxa"/>
            <w:vAlign w:val="center"/>
          </w:tcPr>
          <w:p w14:paraId="41940B8A" w14:textId="77777777" w:rsidR="008C5290" w:rsidRPr="002979F3" w:rsidRDefault="008C5290" w:rsidP="00527677">
            <w:pPr>
              <w:spacing w:before="100" w:beforeAutospacing="1" w:after="100" w:afterAutospacing="1"/>
              <w:rPr>
                <w:szCs w:val="22"/>
              </w:rPr>
            </w:pPr>
            <w:r w:rsidRPr="002979F3">
              <w:rPr>
                <w:szCs w:val="22"/>
              </w:rPr>
              <w:t xml:space="preserve">PPS-N </w:t>
            </w:r>
            <w:r w:rsidR="00527677">
              <w:rPr>
                <w:szCs w:val="22"/>
              </w:rPr>
              <w:t>D</w:t>
            </w:r>
            <w:r w:rsidRPr="002979F3">
              <w:rPr>
                <w:szCs w:val="22"/>
              </w:rPr>
              <w:t>atabase</w:t>
            </w:r>
          </w:p>
        </w:tc>
        <w:tc>
          <w:tcPr>
            <w:tcW w:w="577" w:type="dxa"/>
            <w:vAlign w:val="center"/>
          </w:tcPr>
          <w:p w14:paraId="41940B8B" w14:textId="77777777" w:rsidR="008C5290" w:rsidRPr="002979F3" w:rsidRDefault="008C5290" w:rsidP="002979F3">
            <w:pPr>
              <w:spacing w:before="100" w:beforeAutospacing="1" w:after="100" w:afterAutospacing="1"/>
              <w:jc w:val="center"/>
              <w:rPr>
                <w:szCs w:val="22"/>
              </w:rPr>
            </w:pPr>
            <w:r w:rsidRPr="002979F3">
              <w:rPr>
                <w:szCs w:val="22"/>
              </w:rPr>
              <w:t>4</w:t>
            </w:r>
          </w:p>
        </w:tc>
        <w:tc>
          <w:tcPr>
            <w:tcW w:w="3833" w:type="dxa"/>
            <w:vAlign w:val="center"/>
          </w:tcPr>
          <w:p w14:paraId="41940B8C" w14:textId="77777777" w:rsidR="008C5290" w:rsidRPr="002979F3" w:rsidRDefault="008C5290" w:rsidP="002979F3">
            <w:pPr>
              <w:spacing w:before="100" w:beforeAutospacing="1" w:after="100" w:afterAutospacing="1"/>
              <w:rPr>
                <w:szCs w:val="22"/>
              </w:rPr>
            </w:pPr>
            <w:r w:rsidRPr="002979F3">
              <w:rPr>
                <w:szCs w:val="22"/>
              </w:rPr>
              <w:t>This database is used to persist all entities and information needed by the PPS-N application</w:t>
            </w:r>
          </w:p>
        </w:tc>
        <w:tc>
          <w:tcPr>
            <w:tcW w:w="3006" w:type="dxa"/>
            <w:vAlign w:val="center"/>
          </w:tcPr>
          <w:p w14:paraId="41940B8D" w14:textId="77777777" w:rsidR="008C5290" w:rsidRPr="002979F3" w:rsidRDefault="008C5290" w:rsidP="002979F3">
            <w:pPr>
              <w:spacing w:before="100" w:beforeAutospacing="1" w:after="100" w:afterAutospacing="1"/>
              <w:rPr>
                <w:szCs w:val="22"/>
              </w:rPr>
            </w:pPr>
            <w:r w:rsidRPr="002979F3">
              <w:rPr>
                <w:szCs w:val="22"/>
              </w:rPr>
              <w:t>N/A</w:t>
            </w:r>
          </w:p>
        </w:tc>
      </w:tr>
      <w:tr w:rsidR="008C5290" w:rsidRPr="002979F3" w14:paraId="41940B93" w14:textId="77777777" w:rsidTr="0044671E">
        <w:trPr>
          <w:jc w:val="center"/>
        </w:trPr>
        <w:tc>
          <w:tcPr>
            <w:tcW w:w="2017" w:type="dxa"/>
            <w:vAlign w:val="center"/>
          </w:tcPr>
          <w:p w14:paraId="41940B8F" w14:textId="77777777" w:rsidR="008C5290" w:rsidRPr="002979F3" w:rsidRDefault="008C5290" w:rsidP="002979F3">
            <w:pPr>
              <w:spacing w:before="100" w:beforeAutospacing="1" w:after="100" w:afterAutospacing="1"/>
              <w:rPr>
                <w:szCs w:val="22"/>
              </w:rPr>
            </w:pPr>
            <w:r w:rsidRPr="002979F3">
              <w:rPr>
                <w:szCs w:val="22"/>
              </w:rPr>
              <w:t>Search</w:t>
            </w:r>
          </w:p>
        </w:tc>
        <w:tc>
          <w:tcPr>
            <w:tcW w:w="577" w:type="dxa"/>
            <w:vAlign w:val="center"/>
          </w:tcPr>
          <w:p w14:paraId="41940B90" w14:textId="77777777" w:rsidR="008C5290" w:rsidRPr="002979F3" w:rsidRDefault="008C5290" w:rsidP="002979F3">
            <w:pPr>
              <w:spacing w:before="100" w:beforeAutospacing="1" w:after="100" w:afterAutospacing="1"/>
              <w:jc w:val="center"/>
              <w:rPr>
                <w:szCs w:val="22"/>
              </w:rPr>
            </w:pPr>
            <w:r w:rsidRPr="002979F3">
              <w:rPr>
                <w:szCs w:val="22"/>
              </w:rPr>
              <w:t>5</w:t>
            </w:r>
          </w:p>
        </w:tc>
        <w:tc>
          <w:tcPr>
            <w:tcW w:w="3833" w:type="dxa"/>
            <w:vAlign w:val="center"/>
          </w:tcPr>
          <w:p w14:paraId="41940B91" w14:textId="77777777" w:rsidR="008C5290" w:rsidRPr="002979F3" w:rsidRDefault="008C5290" w:rsidP="002979F3">
            <w:pPr>
              <w:spacing w:before="100" w:beforeAutospacing="1" w:after="100" w:afterAutospacing="1"/>
              <w:rPr>
                <w:szCs w:val="22"/>
              </w:rPr>
            </w:pPr>
            <w:r w:rsidRPr="002979F3">
              <w:rPr>
                <w:szCs w:val="22"/>
              </w:rPr>
              <w:t>This service handles all simple and advanced search functionality for the PPS-N application</w:t>
            </w:r>
          </w:p>
        </w:tc>
        <w:tc>
          <w:tcPr>
            <w:tcW w:w="3006" w:type="dxa"/>
            <w:vAlign w:val="center"/>
          </w:tcPr>
          <w:p w14:paraId="41940B92" w14:textId="77777777" w:rsidR="008C5290" w:rsidRPr="002979F3" w:rsidRDefault="008C5290" w:rsidP="002979F3">
            <w:pPr>
              <w:spacing w:before="100" w:beforeAutospacing="1" w:after="100" w:afterAutospacing="1"/>
              <w:rPr>
                <w:szCs w:val="22"/>
              </w:rPr>
            </w:pPr>
            <w:r w:rsidRPr="002979F3">
              <w:rPr>
                <w:szCs w:val="22"/>
              </w:rPr>
              <w:t>N/A</w:t>
            </w:r>
          </w:p>
        </w:tc>
      </w:tr>
      <w:tr w:rsidR="008C5290" w:rsidRPr="002979F3" w14:paraId="41940B98" w14:textId="77777777" w:rsidTr="0044671E">
        <w:trPr>
          <w:jc w:val="center"/>
        </w:trPr>
        <w:tc>
          <w:tcPr>
            <w:tcW w:w="2017" w:type="dxa"/>
            <w:vAlign w:val="center"/>
          </w:tcPr>
          <w:p w14:paraId="41940B94" w14:textId="77777777" w:rsidR="008C5290" w:rsidRPr="002979F3" w:rsidRDefault="008C5290" w:rsidP="002979F3">
            <w:pPr>
              <w:spacing w:before="100" w:beforeAutospacing="1" w:after="100" w:afterAutospacing="1"/>
              <w:rPr>
                <w:szCs w:val="22"/>
              </w:rPr>
            </w:pPr>
            <w:r w:rsidRPr="002979F3">
              <w:rPr>
                <w:szCs w:val="22"/>
              </w:rPr>
              <w:t>Print Template</w:t>
            </w:r>
          </w:p>
        </w:tc>
        <w:tc>
          <w:tcPr>
            <w:tcW w:w="577" w:type="dxa"/>
            <w:vAlign w:val="center"/>
          </w:tcPr>
          <w:p w14:paraId="41940B95" w14:textId="77777777" w:rsidR="008C5290" w:rsidRPr="002979F3" w:rsidRDefault="008C5290" w:rsidP="002979F3">
            <w:pPr>
              <w:spacing w:before="100" w:beforeAutospacing="1" w:after="100" w:afterAutospacing="1"/>
              <w:jc w:val="center"/>
              <w:rPr>
                <w:szCs w:val="22"/>
              </w:rPr>
            </w:pPr>
            <w:r w:rsidRPr="002979F3">
              <w:rPr>
                <w:szCs w:val="22"/>
              </w:rPr>
              <w:t>6</w:t>
            </w:r>
          </w:p>
        </w:tc>
        <w:tc>
          <w:tcPr>
            <w:tcW w:w="3833" w:type="dxa"/>
            <w:vAlign w:val="center"/>
          </w:tcPr>
          <w:p w14:paraId="41940B96" w14:textId="77777777" w:rsidR="008C5290" w:rsidRPr="002979F3" w:rsidRDefault="008C5290" w:rsidP="002979F3">
            <w:pPr>
              <w:spacing w:before="100" w:beforeAutospacing="1" w:after="100" w:afterAutospacing="1"/>
              <w:rPr>
                <w:szCs w:val="22"/>
              </w:rPr>
            </w:pPr>
            <w:r w:rsidRPr="002979F3">
              <w:rPr>
                <w:szCs w:val="22"/>
              </w:rPr>
              <w:t>This service handles CRUD operations for the ‘print template’ entity, used to persist advanced search criteria and result columns</w:t>
            </w:r>
          </w:p>
        </w:tc>
        <w:tc>
          <w:tcPr>
            <w:tcW w:w="3006" w:type="dxa"/>
            <w:vAlign w:val="center"/>
          </w:tcPr>
          <w:p w14:paraId="41940B97" w14:textId="77777777" w:rsidR="008C5290" w:rsidRPr="002979F3" w:rsidRDefault="008C5290" w:rsidP="002979F3">
            <w:pPr>
              <w:spacing w:before="100" w:beforeAutospacing="1" w:after="100" w:afterAutospacing="1"/>
              <w:rPr>
                <w:szCs w:val="22"/>
              </w:rPr>
            </w:pPr>
            <w:r w:rsidRPr="002979F3">
              <w:rPr>
                <w:szCs w:val="22"/>
              </w:rPr>
              <w:t>N/A</w:t>
            </w:r>
          </w:p>
        </w:tc>
      </w:tr>
      <w:tr w:rsidR="008C5290" w:rsidRPr="002979F3" w14:paraId="41940B9D" w14:textId="77777777" w:rsidTr="0044671E">
        <w:trPr>
          <w:jc w:val="center"/>
        </w:trPr>
        <w:tc>
          <w:tcPr>
            <w:tcW w:w="2017" w:type="dxa"/>
            <w:vAlign w:val="center"/>
          </w:tcPr>
          <w:p w14:paraId="41940B99" w14:textId="77777777" w:rsidR="008C5290" w:rsidRPr="002979F3" w:rsidRDefault="008C5290" w:rsidP="002979F3">
            <w:pPr>
              <w:spacing w:before="100" w:beforeAutospacing="1" w:after="100" w:afterAutospacing="1"/>
              <w:rPr>
                <w:szCs w:val="22"/>
              </w:rPr>
            </w:pPr>
            <w:r w:rsidRPr="002979F3">
              <w:rPr>
                <w:szCs w:val="22"/>
              </w:rPr>
              <w:t>VETS</w:t>
            </w:r>
          </w:p>
        </w:tc>
        <w:tc>
          <w:tcPr>
            <w:tcW w:w="577" w:type="dxa"/>
            <w:vAlign w:val="center"/>
          </w:tcPr>
          <w:p w14:paraId="41940B9A" w14:textId="77777777" w:rsidR="008C5290" w:rsidRPr="002979F3" w:rsidRDefault="008C5290" w:rsidP="002979F3">
            <w:pPr>
              <w:spacing w:before="100" w:beforeAutospacing="1" w:after="100" w:afterAutospacing="1"/>
              <w:jc w:val="center"/>
              <w:rPr>
                <w:szCs w:val="22"/>
              </w:rPr>
            </w:pPr>
            <w:r w:rsidRPr="002979F3">
              <w:rPr>
                <w:szCs w:val="22"/>
              </w:rPr>
              <w:t>7</w:t>
            </w:r>
          </w:p>
        </w:tc>
        <w:tc>
          <w:tcPr>
            <w:tcW w:w="3833" w:type="dxa"/>
            <w:vAlign w:val="center"/>
          </w:tcPr>
          <w:p w14:paraId="41940B9B" w14:textId="77777777" w:rsidR="008C5290" w:rsidRPr="002979F3" w:rsidRDefault="008C5290" w:rsidP="002979F3">
            <w:pPr>
              <w:spacing w:before="100" w:beforeAutospacing="1" w:after="100" w:afterAutospacing="1"/>
              <w:rPr>
                <w:szCs w:val="22"/>
              </w:rPr>
            </w:pPr>
            <w:r w:rsidRPr="002979F3">
              <w:rPr>
                <w:szCs w:val="22"/>
              </w:rPr>
              <w:t>This service is used to send web service requests to the VETS system, for the Standard Med Route data that it contains</w:t>
            </w:r>
          </w:p>
        </w:tc>
        <w:tc>
          <w:tcPr>
            <w:tcW w:w="3006" w:type="dxa"/>
            <w:vAlign w:val="center"/>
          </w:tcPr>
          <w:p w14:paraId="41940B9C" w14:textId="77777777" w:rsidR="008C5290" w:rsidRPr="002979F3" w:rsidRDefault="008C5290" w:rsidP="002979F3">
            <w:pPr>
              <w:spacing w:before="100" w:beforeAutospacing="1" w:after="100" w:afterAutospacing="1"/>
              <w:rPr>
                <w:szCs w:val="22"/>
              </w:rPr>
            </w:pPr>
            <w:r w:rsidRPr="002979F3">
              <w:rPr>
                <w:szCs w:val="22"/>
              </w:rPr>
              <w:t>Web services, the interface mechanism between VETS and PPS-N</w:t>
            </w:r>
          </w:p>
        </w:tc>
      </w:tr>
      <w:tr w:rsidR="008C5290" w:rsidRPr="002979F3" w14:paraId="41940BA3" w14:textId="77777777" w:rsidTr="0044671E">
        <w:trPr>
          <w:jc w:val="center"/>
        </w:trPr>
        <w:tc>
          <w:tcPr>
            <w:tcW w:w="2017" w:type="dxa"/>
            <w:vAlign w:val="center"/>
          </w:tcPr>
          <w:p w14:paraId="41940B9E" w14:textId="77777777" w:rsidR="008C5290" w:rsidRPr="002979F3" w:rsidRDefault="008C5290" w:rsidP="002979F3">
            <w:pPr>
              <w:spacing w:before="100" w:beforeAutospacing="1" w:after="100" w:afterAutospacing="1"/>
              <w:rPr>
                <w:szCs w:val="22"/>
              </w:rPr>
            </w:pPr>
            <w:r w:rsidRPr="002979F3">
              <w:rPr>
                <w:szCs w:val="22"/>
              </w:rPr>
              <w:t>Retrieve Standard Med Route Data</w:t>
            </w:r>
          </w:p>
          <w:p w14:paraId="41940B9F" w14:textId="77777777" w:rsidR="008C5290" w:rsidRPr="002979F3" w:rsidRDefault="008C5290" w:rsidP="002979F3">
            <w:pPr>
              <w:spacing w:before="100" w:beforeAutospacing="1" w:after="100" w:afterAutospacing="1"/>
              <w:rPr>
                <w:szCs w:val="22"/>
              </w:rPr>
            </w:pPr>
          </w:p>
        </w:tc>
        <w:tc>
          <w:tcPr>
            <w:tcW w:w="577" w:type="dxa"/>
            <w:vAlign w:val="center"/>
          </w:tcPr>
          <w:p w14:paraId="41940BA0" w14:textId="77777777" w:rsidR="008C5290" w:rsidRPr="002979F3" w:rsidDel="00AE44D6" w:rsidRDefault="008C5290" w:rsidP="002979F3">
            <w:pPr>
              <w:spacing w:before="100" w:beforeAutospacing="1" w:after="100" w:afterAutospacing="1"/>
              <w:jc w:val="center"/>
              <w:rPr>
                <w:szCs w:val="22"/>
              </w:rPr>
            </w:pPr>
            <w:r w:rsidRPr="002979F3">
              <w:rPr>
                <w:szCs w:val="22"/>
              </w:rPr>
              <w:t>8</w:t>
            </w:r>
          </w:p>
        </w:tc>
        <w:tc>
          <w:tcPr>
            <w:tcW w:w="3833" w:type="dxa"/>
            <w:vAlign w:val="center"/>
          </w:tcPr>
          <w:p w14:paraId="41940BA1" w14:textId="77777777" w:rsidR="008C5290" w:rsidRPr="002979F3" w:rsidRDefault="008C5290" w:rsidP="002979F3">
            <w:pPr>
              <w:spacing w:before="100" w:beforeAutospacing="1" w:after="100" w:afterAutospacing="1"/>
              <w:rPr>
                <w:szCs w:val="22"/>
              </w:rPr>
            </w:pPr>
            <w:r w:rsidRPr="002979F3">
              <w:rPr>
                <w:szCs w:val="22"/>
              </w:rPr>
              <w:t>This process (not developed as part of PPS-N) is invoked by the PPS-N application’s VETS service to request Standard Med Route data</w:t>
            </w:r>
          </w:p>
        </w:tc>
        <w:tc>
          <w:tcPr>
            <w:tcW w:w="3006" w:type="dxa"/>
            <w:vAlign w:val="center"/>
          </w:tcPr>
          <w:p w14:paraId="41940BA2" w14:textId="77777777" w:rsidR="008C5290" w:rsidRPr="002979F3" w:rsidRDefault="008C5290" w:rsidP="002979F3">
            <w:pPr>
              <w:spacing w:before="100" w:beforeAutospacing="1" w:after="100" w:afterAutospacing="1"/>
              <w:rPr>
                <w:szCs w:val="22"/>
              </w:rPr>
            </w:pPr>
            <w:r w:rsidRPr="002979F3">
              <w:rPr>
                <w:szCs w:val="22"/>
              </w:rPr>
              <w:t>Web services, which allows external systems (such as PPS-N) to request data contained in the VETS data store</w:t>
            </w:r>
          </w:p>
        </w:tc>
      </w:tr>
      <w:tr w:rsidR="008C5290" w:rsidRPr="002979F3" w14:paraId="41940BA8" w14:textId="77777777" w:rsidTr="0044671E">
        <w:trPr>
          <w:jc w:val="center"/>
        </w:trPr>
        <w:tc>
          <w:tcPr>
            <w:tcW w:w="2017" w:type="dxa"/>
            <w:vAlign w:val="center"/>
          </w:tcPr>
          <w:p w14:paraId="41940BA4" w14:textId="77777777" w:rsidR="008C5290" w:rsidRPr="002979F3" w:rsidRDefault="008C5290" w:rsidP="002979F3">
            <w:pPr>
              <w:spacing w:before="100" w:beforeAutospacing="1" w:after="100" w:afterAutospacing="1"/>
              <w:rPr>
                <w:szCs w:val="22"/>
              </w:rPr>
            </w:pPr>
            <w:r w:rsidRPr="002979F3">
              <w:rPr>
                <w:szCs w:val="22"/>
              </w:rPr>
              <w:t>Drug Reference</w:t>
            </w:r>
          </w:p>
        </w:tc>
        <w:tc>
          <w:tcPr>
            <w:tcW w:w="577" w:type="dxa"/>
            <w:vAlign w:val="center"/>
          </w:tcPr>
          <w:p w14:paraId="41940BA5" w14:textId="77777777" w:rsidR="008C5290" w:rsidRPr="002979F3" w:rsidRDefault="008C5290" w:rsidP="002979F3">
            <w:pPr>
              <w:spacing w:before="100" w:beforeAutospacing="1" w:after="100" w:afterAutospacing="1"/>
              <w:jc w:val="center"/>
              <w:rPr>
                <w:szCs w:val="22"/>
              </w:rPr>
            </w:pPr>
            <w:r w:rsidRPr="002979F3">
              <w:rPr>
                <w:szCs w:val="22"/>
              </w:rPr>
              <w:t>9</w:t>
            </w:r>
          </w:p>
        </w:tc>
        <w:tc>
          <w:tcPr>
            <w:tcW w:w="3833" w:type="dxa"/>
            <w:vAlign w:val="center"/>
          </w:tcPr>
          <w:p w14:paraId="41940BA6" w14:textId="77777777" w:rsidR="008C5290" w:rsidRPr="002979F3" w:rsidRDefault="008C5290" w:rsidP="002979F3">
            <w:pPr>
              <w:spacing w:before="100" w:beforeAutospacing="1" w:after="100" w:afterAutospacing="1"/>
              <w:rPr>
                <w:szCs w:val="22"/>
              </w:rPr>
            </w:pPr>
            <w:r w:rsidRPr="002979F3">
              <w:rPr>
                <w:szCs w:val="22"/>
              </w:rPr>
              <w:t>This service interfaces with the COTS drug information database (also located within PPS-N)</w:t>
            </w:r>
          </w:p>
        </w:tc>
        <w:tc>
          <w:tcPr>
            <w:tcW w:w="3006" w:type="dxa"/>
            <w:vAlign w:val="center"/>
          </w:tcPr>
          <w:p w14:paraId="41940BA7" w14:textId="77777777" w:rsidR="008C5290" w:rsidRPr="002979F3" w:rsidRDefault="008C5290" w:rsidP="002979F3">
            <w:pPr>
              <w:spacing w:before="100" w:beforeAutospacing="1" w:after="100" w:afterAutospacing="1"/>
              <w:rPr>
                <w:szCs w:val="22"/>
              </w:rPr>
            </w:pPr>
            <w:r w:rsidRPr="002979F3">
              <w:rPr>
                <w:szCs w:val="22"/>
              </w:rPr>
              <w:t>N/A</w:t>
            </w:r>
          </w:p>
        </w:tc>
      </w:tr>
      <w:tr w:rsidR="008C5290" w:rsidRPr="002979F3" w14:paraId="41940BAD" w14:textId="77777777" w:rsidTr="0044671E">
        <w:trPr>
          <w:jc w:val="center"/>
        </w:trPr>
        <w:tc>
          <w:tcPr>
            <w:tcW w:w="2017" w:type="dxa"/>
            <w:vAlign w:val="center"/>
          </w:tcPr>
          <w:p w14:paraId="41940BA9" w14:textId="77777777" w:rsidR="008C5290" w:rsidRPr="002979F3" w:rsidRDefault="008C5290" w:rsidP="002979F3">
            <w:pPr>
              <w:spacing w:before="100" w:beforeAutospacing="1" w:after="100" w:afterAutospacing="1"/>
              <w:rPr>
                <w:szCs w:val="22"/>
              </w:rPr>
            </w:pPr>
            <w:r w:rsidRPr="002979F3">
              <w:rPr>
                <w:szCs w:val="22"/>
              </w:rPr>
              <w:t>FSS</w:t>
            </w:r>
          </w:p>
        </w:tc>
        <w:tc>
          <w:tcPr>
            <w:tcW w:w="577" w:type="dxa"/>
            <w:vAlign w:val="center"/>
          </w:tcPr>
          <w:p w14:paraId="41940BAA" w14:textId="77777777" w:rsidR="008C5290" w:rsidRPr="002979F3" w:rsidRDefault="008C5290" w:rsidP="002979F3">
            <w:pPr>
              <w:spacing w:before="100" w:beforeAutospacing="1" w:after="100" w:afterAutospacing="1"/>
              <w:jc w:val="center"/>
              <w:rPr>
                <w:szCs w:val="22"/>
              </w:rPr>
            </w:pPr>
            <w:r w:rsidRPr="002979F3">
              <w:rPr>
                <w:szCs w:val="22"/>
              </w:rPr>
              <w:t>10</w:t>
            </w:r>
          </w:p>
        </w:tc>
        <w:tc>
          <w:tcPr>
            <w:tcW w:w="3833" w:type="dxa"/>
            <w:vAlign w:val="center"/>
          </w:tcPr>
          <w:p w14:paraId="41940BAB" w14:textId="77777777" w:rsidR="008C5290" w:rsidRPr="002979F3" w:rsidRDefault="008C5290" w:rsidP="002979F3">
            <w:pPr>
              <w:spacing w:before="100" w:beforeAutospacing="1" w:after="100" w:afterAutospacing="1"/>
              <w:rPr>
                <w:szCs w:val="22"/>
              </w:rPr>
            </w:pPr>
            <w:r w:rsidRPr="002979F3">
              <w:rPr>
                <w:szCs w:val="22"/>
              </w:rPr>
              <w:t xml:space="preserve">This service is used to send </w:t>
            </w:r>
            <w:r w:rsidR="0089490A" w:rsidRPr="002979F3">
              <w:rPr>
                <w:szCs w:val="22"/>
              </w:rPr>
              <w:t>Java Database Connectivity (</w:t>
            </w:r>
            <w:r w:rsidRPr="002979F3">
              <w:rPr>
                <w:szCs w:val="22"/>
              </w:rPr>
              <w:t>JDBC</w:t>
            </w:r>
            <w:r w:rsidR="0089490A" w:rsidRPr="002979F3">
              <w:rPr>
                <w:szCs w:val="22"/>
              </w:rPr>
              <w:t>)</w:t>
            </w:r>
            <w:r w:rsidRPr="002979F3">
              <w:rPr>
                <w:szCs w:val="22"/>
              </w:rPr>
              <w:t xml:space="preserve"> queries to the FSS system, for the pricing data contained in its database tables</w:t>
            </w:r>
          </w:p>
        </w:tc>
        <w:tc>
          <w:tcPr>
            <w:tcW w:w="3006" w:type="dxa"/>
            <w:vAlign w:val="center"/>
          </w:tcPr>
          <w:p w14:paraId="41940BAC" w14:textId="77777777" w:rsidR="008C5290" w:rsidRPr="002979F3" w:rsidRDefault="008C5290" w:rsidP="002979F3">
            <w:pPr>
              <w:spacing w:before="100" w:beforeAutospacing="1" w:after="100" w:afterAutospacing="1"/>
              <w:rPr>
                <w:szCs w:val="22"/>
              </w:rPr>
            </w:pPr>
            <w:r w:rsidRPr="002979F3">
              <w:rPr>
                <w:szCs w:val="22"/>
              </w:rPr>
              <w:t>JDBC, the interface mechanism between FSS and PPS-N</w:t>
            </w:r>
          </w:p>
        </w:tc>
      </w:tr>
      <w:tr w:rsidR="008C5290" w:rsidRPr="002979F3" w14:paraId="41940BB2" w14:textId="77777777" w:rsidTr="0044671E">
        <w:trPr>
          <w:jc w:val="center"/>
        </w:trPr>
        <w:tc>
          <w:tcPr>
            <w:tcW w:w="2017" w:type="dxa"/>
            <w:vAlign w:val="center"/>
          </w:tcPr>
          <w:p w14:paraId="41940BAE" w14:textId="77777777" w:rsidR="008C5290" w:rsidRPr="002979F3" w:rsidRDefault="008C5290" w:rsidP="002979F3">
            <w:pPr>
              <w:spacing w:before="100" w:beforeAutospacing="1" w:after="100" w:afterAutospacing="1"/>
              <w:rPr>
                <w:szCs w:val="22"/>
              </w:rPr>
            </w:pPr>
            <w:r w:rsidRPr="002979F3">
              <w:rPr>
                <w:szCs w:val="22"/>
              </w:rPr>
              <w:t>Retrieve Pricing Data</w:t>
            </w:r>
          </w:p>
        </w:tc>
        <w:tc>
          <w:tcPr>
            <w:tcW w:w="577" w:type="dxa"/>
            <w:vAlign w:val="center"/>
          </w:tcPr>
          <w:p w14:paraId="41940BAF" w14:textId="77777777" w:rsidR="008C5290" w:rsidRPr="002979F3" w:rsidRDefault="008C5290" w:rsidP="002979F3">
            <w:pPr>
              <w:spacing w:before="100" w:beforeAutospacing="1" w:after="100" w:afterAutospacing="1"/>
              <w:jc w:val="center"/>
              <w:rPr>
                <w:szCs w:val="22"/>
              </w:rPr>
            </w:pPr>
            <w:r w:rsidRPr="002979F3">
              <w:rPr>
                <w:szCs w:val="22"/>
              </w:rPr>
              <w:t>11</w:t>
            </w:r>
          </w:p>
        </w:tc>
        <w:tc>
          <w:tcPr>
            <w:tcW w:w="3833" w:type="dxa"/>
            <w:vAlign w:val="center"/>
          </w:tcPr>
          <w:p w14:paraId="41940BB0" w14:textId="77777777" w:rsidR="008C5290" w:rsidRPr="002979F3" w:rsidRDefault="008C5290" w:rsidP="002979F3">
            <w:pPr>
              <w:spacing w:before="100" w:beforeAutospacing="1" w:after="100" w:afterAutospacing="1"/>
              <w:rPr>
                <w:szCs w:val="22"/>
              </w:rPr>
            </w:pPr>
            <w:r w:rsidRPr="002979F3">
              <w:rPr>
                <w:szCs w:val="22"/>
              </w:rPr>
              <w:t>This process (not developed as part of PPS-N) is invoked by the PPS-N application’s FSS service to request pricing data</w:t>
            </w:r>
          </w:p>
        </w:tc>
        <w:tc>
          <w:tcPr>
            <w:tcW w:w="3006" w:type="dxa"/>
            <w:vAlign w:val="center"/>
          </w:tcPr>
          <w:p w14:paraId="41940BB1" w14:textId="77777777" w:rsidR="008C5290" w:rsidRPr="002979F3" w:rsidRDefault="008C5290" w:rsidP="002979F3">
            <w:pPr>
              <w:spacing w:before="100" w:beforeAutospacing="1" w:after="100" w:afterAutospacing="1"/>
              <w:rPr>
                <w:szCs w:val="22"/>
              </w:rPr>
            </w:pPr>
            <w:r w:rsidRPr="002979F3">
              <w:rPr>
                <w:szCs w:val="22"/>
              </w:rPr>
              <w:t>JDBC, which allows external systems (such as PPS-N) to query for data contained in the FSS database</w:t>
            </w:r>
          </w:p>
        </w:tc>
      </w:tr>
      <w:tr w:rsidR="008C5290" w:rsidRPr="002979F3" w14:paraId="41940BB7" w14:textId="77777777" w:rsidTr="0044671E">
        <w:trPr>
          <w:jc w:val="center"/>
        </w:trPr>
        <w:tc>
          <w:tcPr>
            <w:tcW w:w="2017" w:type="dxa"/>
            <w:vAlign w:val="center"/>
          </w:tcPr>
          <w:p w14:paraId="41940BB3" w14:textId="77777777" w:rsidR="008C5290" w:rsidRPr="002979F3" w:rsidRDefault="008C5290" w:rsidP="002979F3">
            <w:pPr>
              <w:spacing w:before="100" w:beforeAutospacing="1" w:after="100" w:afterAutospacing="1"/>
              <w:rPr>
                <w:szCs w:val="22"/>
              </w:rPr>
            </w:pPr>
            <w:r w:rsidRPr="002979F3">
              <w:rPr>
                <w:szCs w:val="22"/>
              </w:rPr>
              <w:t>Request</w:t>
            </w:r>
          </w:p>
        </w:tc>
        <w:tc>
          <w:tcPr>
            <w:tcW w:w="577" w:type="dxa"/>
            <w:vAlign w:val="center"/>
          </w:tcPr>
          <w:p w14:paraId="41940BB4" w14:textId="77777777" w:rsidR="008C5290" w:rsidRPr="002979F3" w:rsidRDefault="008C5290" w:rsidP="002979F3">
            <w:pPr>
              <w:spacing w:before="100" w:beforeAutospacing="1" w:after="100" w:afterAutospacing="1"/>
              <w:jc w:val="center"/>
              <w:rPr>
                <w:szCs w:val="22"/>
              </w:rPr>
            </w:pPr>
            <w:r w:rsidRPr="002979F3">
              <w:rPr>
                <w:szCs w:val="22"/>
              </w:rPr>
              <w:t>12</w:t>
            </w:r>
          </w:p>
        </w:tc>
        <w:tc>
          <w:tcPr>
            <w:tcW w:w="3833" w:type="dxa"/>
            <w:vAlign w:val="center"/>
          </w:tcPr>
          <w:p w14:paraId="41940BB5" w14:textId="77777777" w:rsidR="008C5290" w:rsidRPr="002979F3" w:rsidRDefault="008C5290" w:rsidP="002979F3">
            <w:pPr>
              <w:spacing w:before="100" w:beforeAutospacing="1" w:after="100" w:afterAutospacing="1"/>
              <w:rPr>
                <w:szCs w:val="22"/>
              </w:rPr>
            </w:pPr>
            <w:r w:rsidRPr="002979F3">
              <w:rPr>
                <w:szCs w:val="22"/>
              </w:rPr>
              <w:t xml:space="preserve">This service implements the item request management functionality for the PPS-N application </w:t>
            </w:r>
          </w:p>
        </w:tc>
        <w:tc>
          <w:tcPr>
            <w:tcW w:w="3006" w:type="dxa"/>
            <w:vAlign w:val="center"/>
          </w:tcPr>
          <w:p w14:paraId="41940BB6" w14:textId="77777777" w:rsidR="008C5290" w:rsidRPr="002979F3" w:rsidRDefault="008C5290" w:rsidP="002979F3">
            <w:pPr>
              <w:spacing w:before="100" w:beforeAutospacing="1" w:after="100" w:afterAutospacing="1"/>
              <w:rPr>
                <w:szCs w:val="22"/>
              </w:rPr>
            </w:pPr>
            <w:r w:rsidRPr="002979F3">
              <w:rPr>
                <w:szCs w:val="22"/>
              </w:rPr>
              <w:t>N/A</w:t>
            </w:r>
          </w:p>
        </w:tc>
      </w:tr>
      <w:tr w:rsidR="008C5290" w:rsidRPr="002979F3" w14:paraId="41940BBC" w14:textId="77777777" w:rsidTr="0044671E">
        <w:trPr>
          <w:jc w:val="center"/>
        </w:trPr>
        <w:tc>
          <w:tcPr>
            <w:tcW w:w="2017" w:type="dxa"/>
            <w:vAlign w:val="center"/>
          </w:tcPr>
          <w:p w14:paraId="41940BB8" w14:textId="77777777" w:rsidR="008C5290" w:rsidRPr="002979F3" w:rsidRDefault="008C5290" w:rsidP="002979F3">
            <w:pPr>
              <w:spacing w:before="100" w:beforeAutospacing="1" w:after="100" w:afterAutospacing="1"/>
              <w:rPr>
                <w:szCs w:val="22"/>
              </w:rPr>
            </w:pPr>
            <w:r w:rsidRPr="002979F3">
              <w:rPr>
                <w:szCs w:val="22"/>
              </w:rPr>
              <w:t>Reports</w:t>
            </w:r>
          </w:p>
        </w:tc>
        <w:tc>
          <w:tcPr>
            <w:tcW w:w="577" w:type="dxa"/>
            <w:vAlign w:val="center"/>
          </w:tcPr>
          <w:p w14:paraId="41940BB9" w14:textId="77777777" w:rsidR="008C5290" w:rsidRPr="002979F3" w:rsidRDefault="008C5290" w:rsidP="002979F3">
            <w:pPr>
              <w:spacing w:before="100" w:beforeAutospacing="1" w:after="100" w:afterAutospacing="1"/>
              <w:jc w:val="center"/>
              <w:rPr>
                <w:szCs w:val="22"/>
              </w:rPr>
            </w:pPr>
            <w:r w:rsidRPr="002979F3">
              <w:rPr>
                <w:szCs w:val="22"/>
              </w:rPr>
              <w:t>13</w:t>
            </w:r>
          </w:p>
        </w:tc>
        <w:tc>
          <w:tcPr>
            <w:tcW w:w="3833" w:type="dxa"/>
            <w:vAlign w:val="center"/>
          </w:tcPr>
          <w:p w14:paraId="41940BBA" w14:textId="77777777" w:rsidR="008C5290" w:rsidRPr="002979F3" w:rsidRDefault="008C5290" w:rsidP="002979F3">
            <w:pPr>
              <w:spacing w:before="100" w:beforeAutospacing="1" w:after="100" w:afterAutospacing="1"/>
              <w:rPr>
                <w:szCs w:val="22"/>
              </w:rPr>
            </w:pPr>
            <w:r w:rsidRPr="002979F3">
              <w:rPr>
                <w:szCs w:val="22"/>
              </w:rPr>
              <w:t>This service is used to manage reports</w:t>
            </w:r>
          </w:p>
        </w:tc>
        <w:tc>
          <w:tcPr>
            <w:tcW w:w="3006" w:type="dxa"/>
            <w:vAlign w:val="center"/>
          </w:tcPr>
          <w:p w14:paraId="41940BBB" w14:textId="77777777" w:rsidR="008C5290" w:rsidRPr="002979F3" w:rsidRDefault="008C5290" w:rsidP="002979F3">
            <w:pPr>
              <w:spacing w:before="100" w:beforeAutospacing="1" w:after="100" w:afterAutospacing="1"/>
              <w:rPr>
                <w:szCs w:val="22"/>
              </w:rPr>
            </w:pPr>
            <w:r w:rsidRPr="002979F3">
              <w:rPr>
                <w:szCs w:val="22"/>
              </w:rPr>
              <w:t>N/A</w:t>
            </w:r>
          </w:p>
        </w:tc>
      </w:tr>
    </w:tbl>
    <w:p w14:paraId="41940BBD" w14:textId="77777777" w:rsidR="00E671B8" w:rsidRDefault="00E671B8" w:rsidP="009D1906">
      <w:bookmarkStart w:id="24" w:name="_Toc319063791"/>
    </w:p>
    <w:p w14:paraId="41940BBE" w14:textId="77777777" w:rsidR="00CB52FF" w:rsidRPr="002979F3" w:rsidRDefault="00CB52FF" w:rsidP="00F97F21">
      <w:pPr>
        <w:pStyle w:val="Heading2"/>
        <w:pageBreakBefore/>
        <w:spacing w:before="100" w:beforeAutospacing="1" w:after="100" w:afterAutospacing="1"/>
        <w:rPr>
          <w:rFonts w:ascii="Times New Roman" w:hAnsi="Times New Roman" w:cs="Times New Roman"/>
        </w:rPr>
      </w:pPr>
      <w:bookmarkStart w:id="25" w:name="_Toc478139635"/>
      <w:r w:rsidRPr="002979F3">
        <w:rPr>
          <w:rFonts w:ascii="Times New Roman" w:hAnsi="Times New Roman" w:cs="Times New Roman"/>
        </w:rPr>
        <w:lastRenderedPageBreak/>
        <w:t>P</w:t>
      </w:r>
      <w:r w:rsidR="0044671E" w:rsidRPr="002979F3">
        <w:rPr>
          <w:rFonts w:ascii="Times New Roman" w:hAnsi="Times New Roman" w:cs="Times New Roman"/>
        </w:rPr>
        <w:t>PS-N</w:t>
      </w:r>
      <w:r w:rsidRPr="002979F3">
        <w:rPr>
          <w:rFonts w:ascii="Times New Roman" w:hAnsi="Times New Roman" w:cs="Times New Roman"/>
        </w:rPr>
        <w:t xml:space="preserve"> Button List</w:t>
      </w:r>
      <w:bookmarkEnd w:id="24"/>
      <w:bookmarkEnd w:id="25"/>
      <w:r w:rsidRPr="002979F3">
        <w:rPr>
          <w:rFonts w:ascii="Times New Roman" w:hAnsi="Times New Roman" w:cs="Times New Roman"/>
        </w:rPr>
        <w:t xml:space="preserve"> </w:t>
      </w:r>
    </w:p>
    <w:p w14:paraId="41940BBF" w14:textId="78E52B1B" w:rsidR="003023D4" w:rsidRPr="002979F3" w:rsidRDefault="00137E8E" w:rsidP="002979F3">
      <w:pPr>
        <w:pStyle w:val="BodyText"/>
        <w:spacing w:before="100" w:beforeAutospacing="1" w:after="100" w:afterAutospacing="1"/>
      </w:pPr>
      <w:r w:rsidRPr="002979F3">
        <w:t>The PPS-N application contains a large number of buttons and links.  Below</w:t>
      </w:r>
      <w:r w:rsidR="003023D4" w:rsidRPr="002979F3">
        <w:t xml:space="preserve"> is a list of the buttons in P</w:t>
      </w:r>
      <w:r w:rsidR="0044671E" w:rsidRPr="002979F3">
        <w:t>PS-N</w:t>
      </w:r>
      <w:r w:rsidR="003023D4" w:rsidRPr="002979F3">
        <w:t xml:space="preserve"> and their meanings</w:t>
      </w:r>
      <w:r w:rsidR="00463DB0" w:rsidRPr="002979F3">
        <w:t>. This list is alphabet</w:t>
      </w:r>
      <w:r w:rsidR="0044671E" w:rsidRPr="002979F3">
        <w:t>ical, not by window or function</w:t>
      </w:r>
      <w:r w:rsidR="00463DB0" w:rsidRPr="002979F3">
        <w:t xml:space="preserve">, as the buttons can display on many different windows and it depends upon user </w:t>
      </w:r>
      <w:r w:rsidR="00A6774A">
        <w:t>role</w:t>
      </w:r>
      <w:r w:rsidR="00463DB0" w:rsidRPr="002979F3">
        <w:t xml:space="preserve"> whether a button is visible.</w:t>
      </w:r>
      <w:r w:rsidR="00FE1737" w:rsidRPr="002979F3">
        <w:t xml:space="preserve"> </w:t>
      </w:r>
    </w:p>
    <w:p w14:paraId="41940BC0" w14:textId="0CD9E9E4" w:rsidR="00F01F43" w:rsidRPr="002979F3" w:rsidRDefault="00F01F43" w:rsidP="002979F3">
      <w:pPr>
        <w:pStyle w:val="BodyText"/>
        <w:numPr>
          <w:ilvl w:val="0"/>
          <w:numId w:val="8"/>
        </w:numPr>
        <w:spacing w:before="100" w:beforeAutospacing="1" w:after="100" w:afterAutospacing="1"/>
      </w:pPr>
      <w:r w:rsidRPr="002979F3">
        <w:rPr>
          <w:b/>
        </w:rPr>
        <w:t>Accept Changes</w:t>
      </w:r>
      <w:r w:rsidRPr="002979F3">
        <w:t xml:space="preserve"> – When a user makes changes to an item, those changes are displayed in a modification summary table so they can review and confirm the changes.  This bu</w:t>
      </w:r>
      <w:r w:rsidR="002A44FC">
        <w:t>tton provides that confirmation</w:t>
      </w:r>
    </w:p>
    <w:p w14:paraId="41940BC1" w14:textId="77777777" w:rsidR="00F01F43" w:rsidRPr="002979F3" w:rsidRDefault="00F01F43" w:rsidP="002979F3">
      <w:pPr>
        <w:pStyle w:val="BodyText"/>
        <w:numPr>
          <w:ilvl w:val="0"/>
          <w:numId w:val="8"/>
        </w:numPr>
        <w:spacing w:before="100" w:beforeAutospacing="1" w:after="100" w:afterAutospacing="1"/>
      </w:pPr>
      <w:r w:rsidRPr="002979F3">
        <w:rPr>
          <w:b/>
        </w:rPr>
        <w:t>Accept Changes to Product &amp; Create Blank NDC</w:t>
      </w:r>
      <w:r w:rsidRPr="002979F3">
        <w:t xml:space="preserve"> – Once the user has created a new product, and viewed the changes on the confirmation page, then can choose to accept those changes and also launch a blank NDC template form for creating a new NDC to be associated with the product they just created</w:t>
      </w:r>
    </w:p>
    <w:p w14:paraId="41940BC2" w14:textId="77777777" w:rsidR="00021BD9" w:rsidRPr="002979F3" w:rsidRDefault="00021BD9" w:rsidP="002979F3">
      <w:pPr>
        <w:pStyle w:val="BodyText"/>
        <w:numPr>
          <w:ilvl w:val="0"/>
          <w:numId w:val="8"/>
        </w:numPr>
        <w:spacing w:before="100" w:beforeAutospacing="1" w:after="100" w:afterAutospacing="1"/>
      </w:pPr>
      <w:r w:rsidRPr="002979F3">
        <w:rPr>
          <w:b/>
        </w:rPr>
        <w:t>Activ</w:t>
      </w:r>
      <w:r w:rsidR="0098152C" w:rsidRPr="002979F3">
        <w:rPr>
          <w:b/>
        </w:rPr>
        <w:t>ate</w:t>
      </w:r>
      <w:r w:rsidRPr="002979F3">
        <w:t xml:space="preserve"> </w:t>
      </w:r>
      <w:r w:rsidR="0098152C" w:rsidRPr="002979F3">
        <w:t xml:space="preserve">– </w:t>
      </w:r>
      <w:r w:rsidR="00303F34" w:rsidRPr="002979F3">
        <w:t>Activate</w:t>
      </w:r>
      <w:r w:rsidR="00640AB7" w:rsidRPr="002979F3">
        <w:t xml:space="preserve"> an item</w:t>
      </w:r>
      <w:r w:rsidR="00303F34" w:rsidRPr="002979F3">
        <w:t xml:space="preserve"> that was previously inactive</w:t>
      </w:r>
    </w:p>
    <w:p w14:paraId="41940BC3" w14:textId="77777777" w:rsidR="0098152C" w:rsidRPr="002979F3" w:rsidRDefault="0098152C" w:rsidP="002979F3">
      <w:pPr>
        <w:pStyle w:val="BodyText"/>
        <w:numPr>
          <w:ilvl w:val="0"/>
          <w:numId w:val="8"/>
        </w:numPr>
        <w:spacing w:before="100" w:beforeAutospacing="1" w:after="100" w:afterAutospacing="1"/>
      </w:pPr>
      <w:r w:rsidRPr="002979F3">
        <w:rPr>
          <w:b/>
        </w:rPr>
        <w:t>Add</w:t>
      </w:r>
      <w:r w:rsidRPr="002979F3">
        <w:t xml:space="preserve"> – </w:t>
      </w:r>
      <w:r w:rsidR="00303F34" w:rsidRPr="002979F3">
        <w:t>Add</w:t>
      </w:r>
      <w:r w:rsidR="00640AB7" w:rsidRPr="002979F3">
        <w:t xml:space="preserve"> a new search filter in Advanced Search</w:t>
      </w:r>
    </w:p>
    <w:p w14:paraId="41940BC4" w14:textId="77777777" w:rsidR="00F01F43" w:rsidRPr="002979F3" w:rsidRDefault="00F01F43" w:rsidP="002979F3">
      <w:pPr>
        <w:pStyle w:val="BodyText"/>
        <w:numPr>
          <w:ilvl w:val="0"/>
          <w:numId w:val="8"/>
        </w:numPr>
        <w:spacing w:before="100" w:beforeAutospacing="1" w:after="100" w:afterAutospacing="1"/>
      </w:pPr>
      <w:r w:rsidRPr="002979F3">
        <w:rPr>
          <w:b/>
        </w:rPr>
        <w:t xml:space="preserve">Add More Details </w:t>
      </w:r>
      <w:r w:rsidRPr="002979F3">
        <w:t xml:space="preserve">– Once the user creates a new item using a template (which only contains the primary information fields), they have an option to proceed to the edit table which provides access to all available data fields for that type item </w:t>
      </w:r>
    </w:p>
    <w:p w14:paraId="41940BC5" w14:textId="77777777" w:rsidR="0098152C" w:rsidRPr="002979F3" w:rsidRDefault="0098152C" w:rsidP="002979F3">
      <w:pPr>
        <w:pStyle w:val="BodyText"/>
        <w:numPr>
          <w:ilvl w:val="0"/>
          <w:numId w:val="8"/>
        </w:numPr>
        <w:spacing w:before="100" w:beforeAutospacing="1" w:after="100" w:afterAutospacing="1"/>
      </w:pPr>
      <w:r w:rsidRPr="002979F3">
        <w:rPr>
          <w:b/>
        </w:rPr>
        <w:t>Add New Row</w:t>
      </w:r>
      <w:r w:rsidRPr="002979F3">
        <w:t xml:space="preserve"> – </w:t>
      </w:r>
      <w:r w:rsidR="00F254F2" w:rsidRPr="002979F3">
        <w:t>Add a new row in one of the multiple select boxes</w:t>
      </w:r>
    </w:p>
    <w:p w14:paraId="41940BC6" w14:textId="77777777" w:rsidR="00F01F43" w:rsidRPr="002979F3" w:rsidRDefault="00F01F43" w:rsidP="002979F3">
      <w:pPr>
        <w:pStyle w:val="BodyText"/>
        <w:numPr>
          <w:ilvl w:val="0"/>
          <w:numId w:val="8"/>
        </w:numPr>
        <w:spacing w:before="100" w:beforeAutospacing="1" w:after="100" w:afterAutospacing="1"/>
      </w:pPr>
      <w:r w:rsidRPr="002979F3">
        <w:rPr>
          <w:b/>
        </w:rPr>
        <w:t>Apply Changes to All Items</w:t>
      </w:r>
      <w:r w:rsidRPr="002979F3">
        <w:t xml:space="preserve"> – When editing multiple items at the same time, as part of a single process, the user can apply changes to all items in the process</w:t>
      </w:r>
    </w:p>
    <w:p w14:paraId="41940BC7" w14:textId="77777777" w:rsidR="00F01F43" w:rsidRPr="002979F3" w:rsidRDefault="00F01F43" w:rsidP="002979F3">
      <w:pPr>
        <w:pStyle w:val="BodyText"/>
        <w:numPr>
          <w:ilvl w:val="0"/>
          <w:numId w:val="8"/>
        </w:numPr>
        <w:spacing w:before="100" w:beforeAutospacing="1" w:after="100" w:afterAutospacing="1"/>
      </w:pPr>
      <w:r w:rsidRPr="002979F3">
        <w:rPr>
          <w:b/>
        </w:rPr>
        <w:t>Apply Changes to Just This Item</w:t>
      </w:r>
      <w:r w:rsidRPr="002979F3">
        <w:t xml:space="preserve"> – When editing multiple items at the same time, as part of a single process, the user can apply changes to a single item</w:t>
      </w:r>
    </w:p>
    <w:p w14:paraId="41940BC8" w14:textId="77777777" w:rsidR="00F01F43" w:rsidRPr="002979F3" w:rsidRDefault="00F01F43" w:rsidP="002979F3">
      <w:pPr>
        <w:pStyle w:val="BodyText"/>
        <w:numPr>
          <w:ilvl w:val="0"/>
          <w:numId w:val="8"/>
        </w:numPr>
        <w:spacing w:before="100" w:beforeAutospacing="1" w:after="100" w:afterAutospacing="1"/>
      </w:pPr>
      <w:r w:rsidRPr="002979F3">
        <w:rPr>
          <w:b/>
        </w:rPr>
        <w:t>Approve</w:t>
      </w:r>
      <w:r w:rsidRPr="002979F3">
        <w:t xml:space="preserve"> – Approve any or all changes made to an item</w:t>
      </w:r>
    </w:p>
    <w:p w14:paraId="41940BC9" w14:textId="77777777" w:rsidR="00F01F43" w:rsidRPr="002979F3" w:rsidRDefault="00F01F43" w:rsidP="002979F3">
      <w:pPr>
        <w:pStyle w:val="BodyText"/>
        <w:numPr>
          <w:ilvl w:val="0"/>
          <w:numId w:val="8"/>
        </w:numPr>
        <w:spacing w:before="100" w:beforeAutospacing="1" w:after="100" w:afterAutospacing="1"/>
      </w:pPr>
      <w:r w:rsidRPr="002979F3">
        <w:rPr>
          <w:b/>
        </w:rPr>
        <w:t>Cancel</w:t>
      </w:r>
      <w:r w:rsidRPr="002979F3">
        <w:t xml:space="preserve"> – Cancels the current action or process and returns to the previous page</w:t>
      </w:r>
    </w:p>
    <w:p w14:paraId="41940BCA" w14:textId="77777777" w:rsidR="00F01F43" w:rsidRPr="002979F3" w:rsidRDefault="00F01F43" w:rsidP="002979F3">
      <w:pPr>
        <w:pStyle w:val="BodyText"/>
        <w:numPr>
          <w:ilvl w:val="0"/>
          <w:numId w:val="8"/>
        </w:numPr>
        <w:spacing w:before="100" w:beforeAutospacing="1" w:after="100" w:afterAutospacing="1"/>
      </w:pPr>
      <w:r w:rsidRPr="002979F3">
        <w:rPr>
          <w:b/>
        </w:rPr>
        <w:t>Change OI</w:t>
      </w:r>
      <w:r w:rsidRPr="002979F3">
        <w:t xml:space="preserve"> – Each product has an associated OI.  When the OI for a product already exists, the user can search for and select a different OI </w:t>
      </w:r>
    </w:p>
    <w:p w14:paraId="41940BCB" w14:textId="77777777" w:rsidR="00F01F43" w:rsidRPr="002979F3" w:rsidRDefault="00F01F43" w:rsidP="002979F3">
      <w:pPr>
        <w:pStyle w:val="BodyText"/>
        <w:numPr>
          <w:ilvl w:val="0"/>
          <w:numId w:val="8"/>
        </w:numPr>
        <w:spacing w:before="100" w:beforeAutospacing="1" w:after="100" w:afterAutospacing="1"/>
      </w:pPr>
      <w:r w:rsidRPr="002979F3">
        <w:rPr>
          <w:b/>
        </w:rPr>
        <w:t>Change Product</w:t>
      </w:r>
      <w:r w:rsidRPr="002979F3">
        <w:t xml:space="preserve"> – Each NDC has an associated Product.  When the Product for an NDC already exists, the user can search for and select a different Product</w:t>
      </w:r>
    </w:p>
    <w:p w14:paraId="41940BCC" w14:textId="77777777" w:rsidR="00F01F43" w:rsidRPr="002979F3" w:rsidRDefault="00F01F43" w:rsidP="002979F3">
      <w:pPr>
        <w:pStyle w:val="BodyText"/>
        <w:numPr>
          <w:ilvl w:val="0"/>
          <w:numId w:val="8"/>
        </w:numPr>
        <w:spacing w:before="100" w:beforeAutospacing="1" w:after="100" w:afterAutospacing="1"/>
      </w:pPr>
      <w:r w:rsidRPr="002979F3">
        <w:rPr>
          <w:b/>
        </w:rPr>
        <w:t>Change Search Results Template</w:t>
      </w:r>
      <w:r w:rsidRPr="002979F3">
        <w:t xml:space="preserve"> – Select the current advanced search template for editing or to create a new template</w:t>
      </w:r>
    </w:p>
    <w:p w14:paraId="41940BCD" w14:textId="77777777" w:rsidR="00F01F43" w:rsidRPr="002979F3" w:rsidRDefault="00F01F43" w:rsidP="002979F3">
      <w:pPr>
        <w:pStyle w:val="BodyText"/>
        <w:numPr>
          <w:ilvl w:val="0"/>
          <w:numId w:val="8"/>
        </w:numPr>
        <w:spacing w:before="100" w:beforeAutospacing="1" w:after="100" w:afterAutospacing="1"/>
      </w:pPr>
      <w:r w:rsidRPr="002979F3">
        <w:rPr>
          <w:b/>
        </w:rPr>
        <w:t>Create New NDC (from existing)</w:t>
      </w:r>
      <w:r w:rsidRPr="002979F3">
        <w:t xml:space="preserve"> – Use an existing NDC and its details as a template for creating a new NDC</w:t>
      </w:r>
    </w:p>
    <w:p w14:paraId="41940BCE" w14:textId="77777777" w:rsidR="00F01F43" w:rsidRPr="002979F3" w:rsidRDefault="00F01F43" w:rsidP="002979F3">
      <w:pPr>
        <w:pStyle w:val="BodyText"/>
        <w:numPr>
          <w:ilvl w:val="0"/>
          <w:numId w:val="8"/>
        </w:numPr>
        <w:spacing w:before="100" w:beforeAutospacing="1" w:after="100" w:afterAutospacing="1"/>
      </w:pPr>
      <w:r w:rsidRPr="002979F3">
        <w:rPr>
          <w:b/>
        </w:rPr>
        <w:t>Create New NDC (from blank)</w:t>
      </w:r>
      <w:r w:rsidRPr="002979F3">
        <w:t xml:space="preserve"> – Create a new NDC from scratch by using a blank NDC template form</w:t>
      </w:r>
    </w:p>
    <w:p w14:paraId="41940BCF" w14:textId="77777777" w:rsidR="00F01F43" w:rsidRPr="002979F3" w:rsidRDefault="00F01F43" w:rsidP="002979F3">
      <w:pPr>
        <w:pStyle w:val="BodyText"/>
        <w:numPr>
          <w:ilvl w:val="0"/>
          <w:numId w:val="8"/>
        </w:numPr>
        <w:spacing w:before="100" w:beforeAutospacing="1" w:after="100" w:afterAutospacing="1"/>
      </w:pPr>
      <w:r w:rsidRPr="002979F3">
        <w:rPr>
          <w:b/>
        </w:rPr>
        <w:t>Create New OI (from blank)</w:t>
      </w:r>
      <w:r w:rsidRPr="002979F3">
        <w:t xml:space="preserve"> – Create a new OI from scratch by using a blank OI template form</w:t>
      </w:r>
    </w:p>
    <w:p w14:paraId="41940BD0" w14:textId="77777777" w:rsidR="00F01F43" w:rsidRPr="002979F3" w:rsidRDefault="00F01F43" w:rsidP="002979F3">
      <w:pPr>
        <w:pStyle w:val="BodyText"/>
        <w:numPr>
          <w:ilvl w:val="0"/>
          <w:numId w:val="8"/>
        </w:numPr>
        <w:spacing w:before="100" w:beforeAutospacing="1" w:after="100" w:afterAutospacing="1"/>
      </w:pPr>
      <w:r w:rsidRPr="002979F3">
        <w:rPr>
          <w:b/>
        </w:rPr>
        <w:t>Create New OI (from existing)</w:t>
      </w:r>
      <w:r w:rsidRPr="002979F3">
        <w:t xml:space="preserve"> – Use an existing OI and its details as a template for creating a new OI</w:t>
      </w:r>
    </w:p>
    <w:p w14:paraId="41940BD1" w14:textId="77777777" w:rsidR="00F01F43" w:rsidRPr="002979F3" w:rsidRDefault="00F01F43" w:rsidP="002979F3">
      <w:pPr>
        <w:pStyle w:val="BodyText"/>
        <w:numPr>
          <w:ilvl w:val="0"/>
          <w:numId w:val="8"/>
        </w:numPr>
        <w:spacing w:before="100" w:beforeAutospacing="1" w:after="100" w:afterAutospacing="1"/>
      </w:pPr>
      <w:r w:rsidRPr="002979F3">
        <w:rPr>
          <w:b/>
        </w:rPr>
        <w:t>Create New Product (from blank)</w:t>
      </w:r>
      <w:r w:rsidRPr="002979F3">
        <w:t xml:space="preserve"> – Create a new product from scratch by using a blank product template form</w:t>
      </w:r>
    </w:p>
    <w:p w14:paraId="41940BD2" w14:textId="77777777" w:rsidR="00F01F43" w:rsidRPr="002979F3" w:rsidRDefault="00F01F43" w:rsidP="002979F3">
      <w:pPr>
        <w:pStyle w:val="BodyText"/>
        <w:numPr>
          <w:ilvl w:val="0"/>
          <w:numId w:val="8"/>
        </w:numPr>
        <w:spacing w:before="100" w:beforeAutospacing="1" w:after="100" w:afterAutospacing="1"/>
      </w:pPr>
      <w:r w:rsidRPr="002979F3">
        <w:rPr>
          <w:b/>
        </w:rPr>
        <w:t>Create New Product (from existing)</w:t>
      </w:r>
      <w:r w:rsidRPr="002979F3">
        <w:t xml:space="preserve"> – Use an existing product and its details as a template for creating a new product</w:t>
      </w:r>
    </w:p>
    <w:p w14:paraId="41940BD3" w14:textId="77777777" w:rsidR="00F01F43" w:rsidRPr="002979F3" w:rsidRDefault="00F01F43" w:rsidP="002979F3">
      <w:pPr>
        <w:pStyle w:val="BodyText"/>
        <w:numPr>
          <w:ilvl w:val="0"/>
          <w:numId w:val="8"/>
        </w:numPr>
        <w:spacing w:before="100" w:beforeAutospacing="1" w:after="100" w:afterAutospacing="1"/>
      </w:pPr>
      <w:r w:rsidRPr="002979F3">
        <w:rPr>
          <w:b/>
        </w:rPr>
        <w:t>Delete</w:t>
      </w:r>
      <w:r w:rsidRPr="002979F3">
        <w:t xml:space="preserve"> – Delete an item, typically by removing it from a list</w:t>
      </w:r>
    </w:p>
    <w:p w14:paraId="41940BD4" w14:textId="77777777" w:rsidR="0098152C" w:rsidRPr="002979F3" w:rsidRDefault="0098152C" w:rsidP="002979F3">
      <w:pPr>
        <w:pStyle w:val="BodyText"/>
        <w:numPr>
          <w:ilvl w:val="0"/>
          <w:numId w:val="8"/>
        </w:numPr>
        <w:spacing w:before="100" w:beforeAutospacing="1" w:after="100" w:afterAutospacing="1"/>
      </w:pPr>
      <w:r w:rsidRPr="002979F3">
        <w:rPr>
          <w:b/>
        </w:rPr>
        <w:t>Delete Change Request</w:t>
      </w:r>
      <w:r w:rsidRPr="002979F3">
        <w:t xml:space="preserve"> – </w:t>
      </w:r>
      <w:r w:rsidR="00F254F2" w:rsidRPr="002979F3">
        <w:t>Delete a change request</w:t>
      </w:r>
    </w:p>
    <w:p w14:paraId="41940BD5" w14:textId="77777777" w:rsidR="00F01F43" w:rsidRPr="002979F3" w:rsidRDefault="00F01F43" w:rsidP="002979F3">
      <w:pPr>
        <w:pStyle w:val="BodyText"/>
        <w:numPr>
          <w:ilvl w:val="0"/>
          <w:numId w:val="8"/>
        </w:numPr>
        <w:spacing w:before="100" w:beforeAutospacing="1" w:after="100" w:afterAutospacing="1"/>
      </w:pPr>
      <w:r w:rsidRPr="002979F3">
        <w:rPr>
          <w:b/>
        </w:rPr>
        <w:t>Down</w:t>
      </w:r>
      <w:r w:rsidRPr="002979F3">
        <w:t xml:space="preserve"> – Move an item down in the list</w:t>
      </w:r>
    </w:p>
    <w:p w14:paraId="41940BD6" w14:textId="77777777" w:rsidR="00F01F43" w:rsidRPr="002979F3" w:rsidRDefault="00F01F43" w:rsidP="002979F3">
      <w:pPr>
        <w:pStyle w:val="BodyText"/>
        <w:numPr>
          <w:ilvl w:val="0"/>
          <w:numId w:val="8"/>
        </w:numPr>
        <w:spacing w:before="100" w:beforeAutospacing="1" w:after="100" w:afterAutospacing="1"/>
      </w:pPr>
      <w:r w:rsidRPr="002979F3">
        <w:rPr>
          <w:b/>
        </w:rPr>
        <w:t xml:space="preserve">Download </w:t>
      </w:r>
      <w:r w:rsidRPr="002979F3">
        <w:t xml:space="preserve"> – Download a file, typically in a CSV format</w:t>
      </w:r>
    </w:p>
    <w:p w14:paraId="41940BD7" w14:textId="77777777" w:rsidR="00F01F43" w:rsidRPr="002979F3" w:rsidRDefault="00F01F43" w:rsidP="002979F3">
      <w:pPr>
        <w:pStyle w:val="BodyText"/>
        <w:numPr>
          <w:ilvl w:val="0"/>
          <w:numId w:val="8"/>
        </w:numPr>
        <w:spacing w:before="100" w:beforeAutospacing="1" w:after="100" w:afterAutospacing="1"/>
      </w:pPr>
      <w:r w:rsidRPr="002979F3">
        <w:rPr>
          <w:b/>
        </w:rPr>
        <w:t>Edit Items</w:t>
      </w:r>
      <w:r w:rsidRPr="002979F3">
        <w:t xml:space="preserve"> – Select to edit multiple items as part of a single process</w:t>
      </w:r>
    </w:p>
    <w:p w14:paraId="41940BD8" w14:textId="77777777" w:rsidR="0098152C" w:rsidRPr="002979F3" w:rsidRDefault="0098152C" w:rsidP="002979F3">
      <w:pPr>
        <w:pStyle w:val="BodyText"/>
        <w:numPr>
          <w:ilvl w:val="0"/>
          <w:numId w:val="8"/>
        </w:numPr>
        <w:spacing w:before="100" w:beforeAutospacing="1" w:after="100" w:afterAutospacing="1"/>
      </w:pPr>
      <w:r w:rsidRPr="002979F3">
        <w:rPr>
          <w:b/>
        </w:rPr>
        <w:lastRenderedPageBreak/>
        <w:t>Generate Name Fields Below</w:t>
      </w:r>
      <w:r w:rsidRPr="002979F3">
        <w:t xml:space="preserve"> – </w:t>
      </w:r>
      <w:r w:rsidR="00F254F2" w:rsidRPr="002979F3">
        <w:t>When creating a new product, the user can automatically generate the VA Product Name, VA Print Name, and National Formulary Name</w:t>
      </w:r>
    </w:p>
    <w:p w14:paraId="41940BD9" w14:textId="77777777" w:rsidR="00F01F43" w:rsidRPr="002979F3" w:rsidRDefault="00F01F43" w:rsidP="002979F3">
      <w:pPr>
        <w:pStyle w:val="BodyText"/>
        <w:numPr>
          <w:ilvl w:val="0"/>
          <w:numId w:val="8"/>
        </w:numPr>
        <w:spacing w:before="100" w:beforeAutospacing="1" w:after="100" w:afterAutospacing="1"/>
      </w:pPr>
      <w:r w:rsidRPr="002979F3">
        <w:rPr>
          <w:b/>
        </w:rPr>
        <w:t>Generate New</w:t>
      </w:r>
      <w:r w:rsidRPr="002979F3">
        <w:t xml:space="preserve"> – When viewing some report types, the user can create a new CSV file which can then be downloaded for viewing and/or saving</w:t>
      </w:r>
    </w:p>
    <w:p w14:paraId="41940BDA" w14:textId="77777777" w:rsidR="00F01F43" w:rsidRPr="002979F3" w:rsidRDefault="00F01F43" w:rsidP="002979F3">
      <w:pPr>
        <w:pStyle w:val="BodyText"/>
        <w:numPr>
          <w:ilvl w:val="0"/>
          <w:numId w:val="8"/>
        </w:numPr>
        <w:spacing w:before="100" w:beforeAutospacing="1" w:after="100" w:afterAutospacing="1"/>
      </w:pPr>
      <w:r w:rsidRPr="002979F3">
        <w:rPr>
          <w:b/>
        </w:rPr>
        <w:t>Generate OI Names</w:t>
      </w:r>
      <w:r w:rsidRPr="002979F3">
        <w:t xml:space="preserve"> – When creating a new OI, this permits the user to automatically generate the PPS OI Name and VistA Orderable Item Name</w:t>
      </w:r>
    </w:p>
    <w:p w14:paraId="41940BDB" w14:textId="77777777" w:rsidR="00F01F43" w:rsidRPr="002979F3" w:rsidRDefault="00F01F43" w:rsidP="002979F3">
      <w:pPr>
        <w:pStyle w:val="BodyText"/>
        <w:numPr>
          <w:ilvl w:val="0"/>
          <w:numId w:val="8"/>
        </w:numPr>
        <w:spacing w:before="100" w:beforeAutospacing="1" w:after="100" w:afterAutospacing="1"/>
      </w:pPr>
      <w:r w:rsidRPr="002979F3">
        <w:rPr>
          <w:b/>
        </w:rPr>
        <w:t>Get Status</w:t>
      </w:r>
      <w:r w:rsidRPr="002979F3">
        <w:t xml:space="preserve"> – Permits the user to view the status of a report generation process</w:t>
      </w:r>
    </w:p>
    <w:p w14:paraId="41940BDC" w14:textId="77777777" w:rsidR="00F01F43" w:rsidRPr="002979F3" w:rsidRDefault="00F01F43" w:rsidP="002979F3">
      <w:pPr>
        <w:pStyle w:val="BodyText"/>
        <w:numPr>
          <w:ilvl w:val="0"/>
          <w:numId w:val="8"/>
        </w:numPr>
        <w:spacing w:before="100" w:beforeAutospacing="1" w:after="100" w:afterAutospacing="1"/>
      </w:pPr>
      <w:r w:rsidRPr="002979F3">
        <w:rPr>
          <w:b/>
        </w:rPr>
        <w:t>Ignore</w:t>
      </w:r>
      <w:r w:rsidRPr="002979F3">
        <w:t xml:space="preserve"> – In certain instances, the user will receive a warning about the item they have just submitted.  This is just for information purposes</w:t>
      </w:r>
    </w:p>
    <w:p w14:paraId="41940BDD" w14:textId="77777777" w:rsidR="00F01F43" w:rsidRPr="002979F3" w:rsidRDefault="00F01F43" w:rsidP="002979F3">
      <w:pPr>
        <w:pStyle w:val="BodyText"/>
        <w:numPr>
          <w:ilvl w:val="0"/>
          <w:numId w:val="8"/>
        </w:numPr>
        <w:spacing w:before="100" w:beforeAutospacing="1" w:after="100" w:afterAutospacing="1"/>
      </w:pPr>
      <w:r w:rsidRPr="002979F3">
        <w:rPr>
          <w:b/>
        </w:rPr>
        <w:t>Inactivate</w:t>
      </w:r>
      <w:r w:rsidRPr="002979F3">
        <w:t xml:space="preserve"> – Choose to inactivate an item that is currently active</w:t>
      </w:r>
    </w:p>
    <w:p w14:paraId="41940BDE" w14:textId="77777777" w:rsidR="0083543F" w:rsidRPr="002979F3" w:rsidRDefault="0083543F" w:rsidP="002979F3">
      <w:pPr>
        <w:pStyle w:val="BodyText"/>
        <w:numPr>
          <w:ilvl w:val="0"/>
          <w:numId w:val="8"/>
        </w:numPr>
        <w:spacing w:before="100" w:beforeAutospacing="1" w:after="100" w:afterAutospacing="1"/>
      </w:pPr>
      <w:r w:rsidRPr="002979F3">
        <w:rPr>
          <w:b/>
        </w:rPr>
        <w:t xml:space="preserve">Load Print Template </w:t>
      </w:r>
      <w:r w:rsidRPr="002979F3">
        <w:t>– Search preferences permits a user to personalize All Fields search templates for each item type. This action loads the appropriate fields for selection, based on the item type, and also loads an existing template when there is one</w:t>
      </w:r>
    </w:p>
    <w:p w14:paraId="41940BDF" w14:textId="77777777" w:rsidR="0098152C" w:rsidRPr="002979F3" w:rsidRDefault="0098152C" w:rsidP="002979F3">
      <w:pPr>
        <w:pStyle w:val="BodyText"/>
        <w:numPr>
          <w:ilvl w:val="0"/>
          <w:numId w:val="8"/>
        </w:numPr>
        <w:spacing w:before="100" w:beforeAutospacing="1" w:after="100" w:afterAutospacing="1"/>
      </w:pPr>
      <w:r w:rsidRPr="002979F3">
        <w:rPr>
          <w:b/>
        </w:rPr>
        <w:t>Login</w:t>
      </w:r>
      <w:r w:rsidRPr="002979F3">
        <w:t xml:space="preserve"> – </w:t>
      </w:r>
      <w:r w:rsidR="00F254F2" w:rsidRPr="002979F3">
        <w:t>Login to PPS-N</w:t>
      </w:r>
    </w:p>
    <w:p w14:paraId="41940BE0" w14:textId="77777777" w:rsidR="00F01F43" w:rsidRPr="002979F3" w:rsidRDefault="00F01F43" w:rsidP="002979F3">
      <w:pPr>
        <w:pStyle w:val="BodyText"/>
        <w:numPr>
          <w:ilvl w:val="0"/>
          <w:numId w:val="8"/>
        </w:numPr>
        <w:spacing w:before="100" w:beforeAutospacing="1" w:after="100" w:afterAutospacing="1"/>
      </w:pPr>
      <w:r w:rsidRPr="002979F3">
        <w:rPr>
          <w:b/>
        </w:rPr>
        <w:t>Match Results</w:t>
      </w:r>
      <w:r w:rsidRPr="002979F3">
        <w:t xml:space="preserve"> – After performing an FDB search, try and match the NDCs with an existing PPS-N product</w:t>
      </w:r>
    </w:p>
    <w:p w14:paraId="41940BE1" w14:textId="77777777" w:rsidR="0098152C" w:rsidRPr="002979F3" w:rsidRDefault="0098152C" w:rsidP="002979F3">
      <w:pPr>
        <w:pStyle w:val="BodyText"/>
        <w:numPr>
          <w:ilvl w:val="0"/>
          <w:numId w:val="8"/>
        </w:numPr>
        <w:spacing w:before="100" w:beforeAutospacing="1" w:after="100" w:afterAutospacing="1"/>
      </w:pPr>
      <w:r w:rsidRPr="002979F3">
        <w:rPr>
          <w:b/>
        </w:rPr>
        <w:t>Next Item</w:t>
      </w:r>
      <w:r w:rsidRPr="002979F3">
        <w:t xml:space="preserve"> – </w:t>
      </w:r>
      <w:r w:rsidR="00F254F2" w:rsidRPr="002979F3">
        <w:t>Advance to the next item in the process, typically when performing edits on more than one item at a time</w:t>
      </w:r>
    </w:p>
    <w:p w14:paraId="41940BE2" w14:textId="77777777" w:rsidR="00F01F43" w:rsidRPr="002979F3" w:rsidRDefault="00F01F43" w:rsidP="002979F3">
      <w:pPr>
        <w:pStyle w:val="BodyText"/>
        <w:numPr>
          <w:ilvl w:val="0"/>
          <w:numId w:val="8"/>
        </w:numPr>
        <w:spacing w:before="100" w:beforeAutospacing="1" w:after="100" w:afterAutospacing="1"/>
      </w:pPr>
      <w:r w:rsidRPr="002979F3">
        <w:rPr>
          <w:b/>
        </w:rPr>
        <w:t>OK</w:t>
      </w:r>
      <w:r w:rsidRPr="002979F3">
        <w:t xml:space="preserve"> – Final confirmation that an item has been saved to the database</w:t>
      </w:r>
    </w:p>
    <w:p w14:paraId="41940BE3" w14:textId="77777777" w:rsidR="00F01F43" w:rsidRPr="002979F3" w:rsidRDefault="00F01F43" w:rsidP="002979F3">
      <w:pPr>
        <w:pStyle w:val="BodyText"/>
        <w:numPr>
          <w:ilvl w:val="0"/>
          <w:numId w:val="8"/>
        </w:numPr>
        <w:spacing w:before="100" w:beforeAutospacing="1" w:after="100" w:afterAutospacing="1"/>
      </w:pPr>
      <w:r w:rsidRPr="002979F3">
        <w:rPr>
          <w:b/>
        </w:rPr>
        <w:t>Open Blank Template</w:t>
      </w:r>
      <w:r w:rsidRPr="002979F3">
        <w:t xml:space="preserve"> – Create a new domain item using a blank form template</w:t>
      </w:r>
    </w:p>
    <w:p w14:paraId="41940BE4" w14:textId="77777777" w:rsidR="00F01F43" w:rsidRPr="002979F3" w:rsidRDefault="00F01F43" w:rsidP="002979F3">
      <w:pPr>
        <w:pStyle w:val="BodyText"/>
        <w:numPr>
          <w:ilvl w:val="0"/>
          <w:numId w:val="8"/>
        </w:numPr>
        <w:spacing w:before="100" w:beforeAutospacing="1" w:after="100" w:afterAutospacing="1"/>
      </w:pPr>
      <w:r w:rsidRPr="002979F3">
        <w:rPr>
          <w:b/>
        </w:rPr>
        <w:t>Overwrite</w:t>
      </w:r>
      <w:r w:rsidRPr="002979F3">
        <w:t xml:space="preserve"> – Replace an existing item with a new item</w:t>
      </w:r>
    </w:p>
    <w:p w14:paraId="41940BE5" w14:textId="77777777" w:rsidR="00F01F43" w:rsidRPr="002979F3" w:rsidRDefault="00F01F43" w:rsidP="002979F3">
      <w:pPr>
        <w:pStyle w:val="BodyText"/>
        <w:numPr>
          <w:ilvl w:val="0"/>
          <w:numId w:val="8"/>
        </w:numPr>
        <w:spacing w:before="100" w:beforeAutospacing="1" w:after="100" w:afterAutospacing="1"/>
      </w:pPr>
      <w:r w:rsidRPr="002979F3">
        <w:rPr>
          <w:b/>
        </w:rPr>
        <w:t xml:space="preserve">Perform FDB Search </w:t>
      </w:r>
      <w:r w:rsidRPr="002979F3">
        <w:t>– Send a search query to FDB</w:t>
      </w:r>
    </w:p>
    <w:p w14:paraId="41940BE6" w14:textId="77777777" w:rsidR="0098152C" w:rsidRPr="002979F3" w:rsidRDefault="0098152C" w:rsidP="002979F3">
      <w:pPr>
        <w:pStyle w:val="BodyText"/>
        <w:numPr>
          <w:ilvl w:val="0"/>
          <w:numId w:val="8"/>
        </w:numPr>
        <w:spacing w:before="100" w:beforeAutospacing="1" w:after="100" w:afterAutospacing="1"/>
      </w:pPr>
      <w:r w:rsidRPr="002979F3">
        <w:rPr>
          <w:b/>
        </w:rPr>
        <w:t>Previous Item</w:t>
      </w:r>
      <w:r w:rsidRPr="002979F3">
        <w:t xml:space="preserve"> – </w:t>
      </w:r>
      <w:r w:rsidR="00F254F2" w:rsidRPr="002979F3">
        <w:t>Back up to the previous item in the process, typically when performing edits on more than one item at a time</w:t>
      </w:r>
    </w:p>
    <w:p w14:paraId="41940BE7" w14:textId="77777777" w:rsidR="00F01F43" w:rsidRPr="002979F3" w:rsidRDefault="00F01F43" w:rsidP="002979F3">
      <w:pPr>
        <w:pStyle w:val="BodyText"/>
        <w:numPr>
          <w:ilvl w:val="0"/>
          <w:numId w:val="8"/>
        </w:numPr>
        <w:spacing w:before="100" w:beforeAutospacing="1" w:after="100" w:afterAutospacing="1"/>
      </w:pPr>
      <w:r w:rsidRPr="002979F3">
        <w:rPr>
          <w:b/>
        </w:rPr>
        <w:t>Reject</w:t>
      </w:r>
      <w:r w:rsidRPr="002979F3">
        <w:t xml:space="preserve"> – Reject any or all changes made to an item</w:t>
      </w:r>
    </w:p>
    <w:p w14:paraId="41940BE8" w14:textId="77777777" w:rsidR="00F01F43" w:rsidRPr="002979F3" w:rsidRDefault="00F01F43" w:rsidP="002979F3">
      <w:pPr>
        <w:pStyle w:val="BodyText"/>
        <w:numPr>
          <w:ilvl w:val="0"/>
          <w:numId w:val="8"/>
        </w:numPr>
        <w:spacing w:before="100" w:beforeAutospacing="1" w:after="100" w:afterAutospacing="1"/>
      </w:pPr>
      <w:r w:rsidRPr="002979F3">
        <w:rPr>
          <w:b/>
        </w:rPr>
        <w:t>Remove</w:t>
      </w:r>
      <w:r w:rsidRPr="002979F3">
        <w:t xml:space="preserve"> – Remove an item</w:t>
      </w:r>
    </w:p>
    <w:p w14:paraId="41940BE9" w14:textId="77777777" w:rsidR="00F01F43" w:rsidRPr="002979F3" w:rsidRDefault="00F01F43" w:rsidP="002979F3">
      <w:pPr>
        <w:pStyle w:val="BodyText"/>
        <w:numPr>
          <w:ilvl w:val="0"/>
          <w:numId w:val="8"/>
        </w:numPr>
        <w:spacing w:before="100" w:beforeAutospacing="1" w:after="100" w:afterAutospacing="1"/>
      </w:pPr>
      <w:r w:rsidRPr="002979F3">
        <w:rPr>
          <w:b/>
        </w:rPr>
        <w:t xml:space="preserve">Remove As Default </w:t>
      </w:r>
      <w:r w:rsidRPr="002979F3">
        <w:t>– Unmark the existing default advanced search template</w:t>
      </w:r>
    </w:p>
    <w:p w14:paraId="41940BEA" w14:textId="77777777" w:rsidR="0083543F" w:rsidRPr="002979F3" w:rsidRDefault="0083543F" w:rsidP="002979F3">
      <w:pPr>
        <w:pStyle w:val="BodyText"/>
        <w:numPr>
          <w:ilvl w:val="0"/>
          <w:numId w:val="8"/>
        </w:numPr>
        <w:spacing w:before="100" w:beforeAutospacing="1" w:after="100" w:afterAutospacing="1"/>
      </w:pPr>
      <w:r w:rsidRPr="002979F3">
        <w:rPr>
          <w:b/>
        </w:rPr>
        <w:t xml:space="preserve">Remove Row </w:t>
      </w:r>
      <w:r w:rsidRPr="002979F3">
        <w:t>– Certain data fields can have multiple entries and these are displayed as rows within a table.  This action allows the user to remove an item (row) from the table</w:t>
      </w:r>
    </w:p>
    <w:p w14:paraId="41940BEB" w14:textId="77777777" w:rsidR="00F01F43" w:rsidRPr="002979F3" w:rsidRDefault="00F01F43" w:rsidP="002979F3">
      <w:pPr>
        <w:pStyle w:val="BodyText"/>
        <w:numPr>
          <w:ilvl w:val="0"/>
          <w:numId w:val="8"/>
        </w:numPr>
        <w:spacing w:before="100" w:beforeAutospacing="1" w:after="100" w:afterAutospacing="1"/>
      </w:pPr>
      <w:r w:rsidRPr="002979F3">
        <w:rPr>
          <w:b/>
        </w:rPr>
        <w:t>Retrieve Search Templates</w:t>
      </w:r>
      <w:r w:rsidRPr="002979F3">
        <w:t xml:space="preserve"> – Change the current advanced search template by selecting another one from the list of available saved templates </w:t>
      </w:r>
    </w:p>
    <w:p w14:paraId="41940BEC" w14:textId="77777777" w:rsidR="00F01F43" w:rsidRPr="002979F3" w:rsidRDefault="00F01F43" w:rsidP="002979F3">
      <w:pPr>
        <w:pStyle w:val="BodyText"/>
        <w:numPr>
          <w:ilvl w:val="0"/>
          <w:numId w:val="8"/>
        </w:numPr>
        <w:spacing w:before="100" w:beforeAutospacing="1" w:after="100" w:afterAutospacing="1"/>
      </w:pPr>
      <w:r w:rsidRPr="002979F3">
        <w:rPr>
          <w:b/>
        </w:rPr>
        <w:t>Return</w:t>
      </w:r>
      <w:r w:rsidRPr="002979F3">
        <w:t xml:space="preserve"> – Return to the previous page, typically so the user can make some other changes</w:t>
      </w:r>
    </w:p>
    <w:p w14:paraId="41940BED" w14:textId="77777777" w:rsidR="00F01F43" w:rsidRPr="002979F3" w:rsidRDefault="00F01F43" w:rsidP="002979F3">
      <w:pPr>
        <w:pStyle w:val="BodyText"/>
        <w:numPr>
          <w:ilvl w:val="0"/>
          <w:numId w:val="8"/>
        </w:numPr>
        <w:spacing w:before="100" w:beforeAutospacing="1" w:after="100" w:afterAutospacing="1"/>
      </w:pPr>
      <w:r w:rsidRPr="002979F3">
        <w:rPr>
          <w:b/>
        </w:rPr>
        <w:t>Run Report</w:t>
      </w:r>
      <w:r w:rsidRPr="002979F3">
        <w:t xml:space="preserve"> – When viewing some report types, the user can create a new report</w:t>
      </w:r>
    </w:p>
    <w:p w14:paraId="41940BEE" w14:textId="77777777" w:rsidR="00F01F43" w:rsidRPr="002979F3" w:rsidRDefault="00F01F43" w:rsidP="002979F3">
      <w:pPr>
        <w:pStyle w:val="BodyText"/>
        <w:numPr>
          <w:ilvl w:val="0"/>
          <w:numId w:val="8"/>
        </w:numPr>
        <w:spacing w:before="100" w:beforeAutospacing="1" w:after="100" w:afterAutospacing="1"/>
      </w:pPr>
      <w:r w:rsidRPr="002979F3">
        <w:rPr>
          <w:b/>
        </w:rPr>
        <w:t xml:space="preserve">Save Changes </w:t>
      </w:r>
      <w:r w:rsidRPr="002979F3">
        <w:t>– Save all changes</w:t>
      </w:r>
    </w:p>
    <w:p w14:paraId="41940BEF" w14:textId="77777777" w:rsidR="00F01F43" w:rsidRPr="002979F3" w:rsidRDefault="00F01F43" w:rsidP="002979F3">
      <w:pPr>
        <w:pStyle w:val="BodyText"/>
        <w:numPr>
          <w:ilvl w:val="0"/>
          <w:numId w:val="8"/>
        </w:numPr>
        <w:spacing w:before="100" w:beforeAutospacing="1" w:after="100" w:afterAutospacing="1"/>
      </w:pPr>
      <w:r w:rsidRPr="002979F3">
        <w:rPr>
          <w:b/>
        </w:rPr>
        <w:t xml:space="preserve">Save Template </w:t>
      </w:r>
      <w:r w:rsidRPr="002979F3">
        <w:t>– Once the user has created a new advanced search template or changed an existing template, they will assign a name for that template and then use this button to save it to the database</w:t>
      </w:r>
    </w:p>
    <w:p w14:paraId="41940BF0" w14:textId="77777777" w:rsidR="00F01F43" w:rsidRPr="002979F3" w:rsidRDefault="00F01F43" w:rsidP="002979F3">
      <w:pPr>
        <w:pStyle w:val="BodyText"/>
        <w:numPr>
          <w:ilvl w:val="0"/>
          <w:numId w:val="8"/>
        </w:numPr>
        <w:spacing w:before="100" w:beforeAutospacing="1" w:after="100" w:afterAutospacing="1"/>
      </w:pPr>
      <w:r w:rsidRPr="002979F3">
        <w:rPr>
          <w:b/>
        </w:rPr>
        <w:t>Save Work in Progress</w:t>
      </w:r>
      <w:r w:rsidRPr="002979F3">
        <w:t xml:space="preserve"> – When the user is not done editing, they have the option to save their work and return to it later</w:t>
      </w:r>
    </w:p>
    <w:p w14:paraId="41940BF1" w14:textId="77777777" w:rsidR="00F01F43" w:rsidRPr="002979F3" w:rsidRDefault="00F01F43" w:rsidP="002979F3">
      <w:pPr>
        <w:pStyle w:val="BodyText"/>
        <w:numPr>
          <w:ilvl w:val="0"/>
          <w:numId w:val="8"/>
        </w:numPr>
        <w:spacing w:before="100" w:beforeAutospacing="1" w:after="100" w:afterAutospacing="1"/>
      </w:pPr>
      <w:r w:rsidRPr="002979F3">
        <w:rPr>
          <w:b/>
        </w:rPr>
        <w:t>Search</w:t>
      </w:r>
      <w:r w:rsidRPr="002979F3">
        <w:t xml:space="preserve"> – Perform a search using the defined search criteria</w:t>
      </w:r>
    </w:p>
    <w:p w14:paraId="41940BF2" w14:textId="77777777" w:rsidR="0098152C" w:rsidRPr="002979F3" w:rsidRDefault="0098152C" w:rsidP="002979F3">
      <w:pPr>
        <w:pStyle w:val="BodyText"/>
        <w:numPr>
          <w:ilvl w:val="0"/>
          <w:numId w:val="8"/>
        </w:numPr>
        <w:spacing w:before="100" w:beforeAutospacing="1" w:after="100" w:afterAutospacing="1"/>
      </w:pPr>
      <w:r w:rsidRPr="002979F3">
        <w:rPr>
          <w:b/>
        </w:rPr>
        <w:t>Select OI</w:t>
      </w:r>
      <w:r w:rsidRPr="002979F3">
        <w:t xml:space="preserve"> – </w:t>
      </w:r>
      <w:r w:rsidR="00EF3B9D" w:rsidRPr="002979F3">
        <w:t xml:space="preserve">When creating a new product using a blank product template form, this is used to search for and select an OI </w:t>
      </w:r>
    </w:p>
    <w:p w14:paraId="41940BF3" w14:textId="77777777" w:rsidR="0098152C" w:rsidRPr="002979F3" w:rsidRDefault="0098152C" w:rsidP="002979F3">
      <w:pPr>
        <w:pStyle w:val="BodyText"/>
        <w:numPr>
          <w:ilvl w:val="0"/>
          <w:numId w:val="8"/>
        </w:numPr>
        <w:spacing w:before="100" w:beforeAutospacing="1" w:after="100" w:afterAutospacing="1"/>
      </w:pPr>
      <w:r w:rsidRPr="002979F3">
        <w:rPr>
          <w:b/>
        </w:rPr>
        <w:t>Select Product</w:t>
      </w:r>
      <w:r w:rsidRPr="002979F3">
        <w:t xml:space="preserve"> – </w:t>
      </w:r>
      <w:r w:rsidR="00EF3B9D" w:rsidRPr="002979F3">
        <w:t>When creating a new NDC using a blank NDC template form, this is used to search for and select a Product</w:t>
      </w:r>
    </w:p>
    <w:p w14:paraId="41940BF4" w14:textId="77777777" w:rsidR="00F01F43" w:rsidRPr="002979F3" w:rsidRDefault="00F01F43" w:rsidP="002979F3">
      <w:pPr>
        <w:pStyle w:val="BodyText"/>
        <w:numPr>
          <w:ilvl w:val="0"/>
          <w:numId w:val="8"/>
        </w:numPr>
        <w:spacing w:before="100" w:beforeAutospacing="1" w:after="100" w:afterAutospacing="1"/>
      </w:pPr>
      <w:r w:rsidRPr="002979F3">
        <w:rPr>
          <w:b/>
        </w:rPr>
        <w:t>Set As Default</w:t>
      </w:r>
      <w:r w:rsidRPr="002979F3">
        <w:t xml:space="preserve"> – Define one advanced search template as the default template</w:t>
      </w:r>
    </w:p>
    <w:p w14:paraId="41940BF5" w14:textId="77777777" w:rsidR="00F01F43" w:rsidRPr="002979F3" w:rsidRDefault="00F01F43" w:rsidP="002979F3">
      <w:pPr>
        <w:pStyle w:val="BodyText"/>
        <w:numPr>
          <w:ilvl w:val="0"/>
          <w:numId w:val="8"/>
        </w:numPr>
        <w:spacing w:before="100" w:beforeAutospacing="1" w:after="100" w:afterAutospacing="1"/>
      </w:pPr>
      <w:r w:rsidRPr="002979F3">
        <w:rPr>
          <w:b/>
        </w:rPr>
        <w:t>Set Preferences</w:t>
      </w:r>
      <w:r w:rsidRPr="002979F3">
        <w:t xml:space="preserve"> – Once the user has set or changed their user preferences, this action will save those preferences to the database</w:t>
      </w:r>
    </w:p>
    <w:p w14:paraId="41940BF6" w14:textId="77777777" w:rsidR="00F01F43" w:rsidRPr="002979F3" w:rsidRDefault="00F01F43" w:rsidP="002979F3">
      <w:pPr>
        <w:pStyle w:val="BodyText"/>
        <w:numPr>
          <w:ilvl w:val="0"/>
          <w:numId w:val="8"/>
        </w:numPr>
        <w:spacing w:before="100" w:beforeAutospacing="1" w:after="100" w:afterAutospacing="1"/>
      </w:pPr>
      <w:r w:rsidRPr="002979F3">
        <w:rPr>
          <w:b/>
        </w:rPr>
        <w:t>Submit</w:t>
      </w:r>
      <w:r w:rsidRPr="002979F3">
        <w:t xml:space="preserve"> – Start the confirmation process for a new item or revisions to an existing item. In some cases, this also saves the item to the database</w:t>
      </w:r>
    </w:p>
    <w:p w14:paraId="41940BF7" w14:textId="77777777" w:rsidR="00F01F43" w:rsidRPr="002979F3" w:rsidRDefault="00F01F43" w:rsidP="002979F3">
      <w:pPr>
        <w:pStyle w:val="BodyText"/>
        <w:numPr>
          <w:ilvl w:val="0"/>
          <w:numId w:val="8"/>
        </w:numPr>
        <w:spacing w:before="100" w:beforeAutospacing="1" w:after="100" w:afterAutospacing="1"/>
      </w:pPr>
      <w:r w:rsidRPr="002979F3">
        <w:rPr>
          <w:b/>
        </w:rPr>
        <w:t>Under Review</w:t>
      </w:r>
      <w:r w:rsidRPr="002979F3">
        <w:t xml:space="preserve"> – Place an item under review</w:t>
      </w:r>
    </w:p>
    <w:p w14:paraId="41940BF8" w14:textId="77777777" w:rsidR="00F01F43" w:rsidRPr="002979F3" w:rsidRDefault="00F01F43" w:rsidP="002979F3">
      <w:pPr>
        <w:pStyle w:val="BodyText"/>
        <w:numPr>
          <w:ilvl w:val="0"/>
          <w:numId w:val="8"/>
        </w:numPr>
        <w:spacing w:before="100" w:beforeAutospacing="1" w:after="100" w:afterAutospacing="1"/>
      </w:pPr>
      <w:r w:rsidRPr="002979F3">
        <w:rPr>
          <w:b/>
        </w:rPr>
        <w:lastRenderedPageBreak/>
        <w:t xml:space="preserve">Undo Changes </w:t>
      </w:r>
      <w:r w:rsidRPr="002979F3">
        <w:t>– Undo all changes made since the last time this item was saved</w:t>
      </w:r>
    </w:p>
    <w:p w14:paraId="41940BF9" w14:textId="77777777" w:rsidR="00F01F43" w:rsidRPr="002979F3" w:rsidRDefault="00F01F43" w:rsidP="002979F3">
      <w:pPr>
        <w:pStyle w:val="BodyText"/>
        <w:numPr>
          <w:ilvl w:val="0"/>
          <w:numId w:val="8"/>
        </w:numPr>
        <w:spacing w:before="100" w:beforeAutospacing="1" w:after="100" w:afterAutospacing="1"/>
      </w:pPr>
      <w:r w:rsidRPr="002979F3">
        <w:rPr>
          <w:b/>
        </w:rPr>
        <w:t>Up</w:t>
      </w:r>
      <w:r w:rsidRPr="002979F3">
        <w:t xml:space="preserve"> – Move an item up in a list</w:t>
      </w:r>
    </w:p>
    <w:p w14:paraId="41940BFA" w14:textId="77777777" w:rsidR="00F01F43" w:rsidRPr="002979F3" w:rsidRDefault="00F01F43" w:rsidP="002979F3">
      <w:pPr>
        <w:pStyle w:val="BodyText"/>
        <w:numPr>
          <w:ilvl w:val="0"/>
          <w:numId w:val="8"/>
        </w:numPr>
        <w:spacing w:before="100" w:beforeAutospacing="1" w:after="100" w:afterAutospacing="1"/>
      </w:pPr>
      <w:r w:rsidRPr="002979F3">
        <w:rPr>
          <w:b/>
        </w:rPr>
        <w:t xml:space="preserve">View PMI </w:t>
      </w:r>
      <w:r w:rsidRPr="002979F3">
        <w:t>– View the Patient Medication Instructions for a specific drug</w:t>
      </w:r>
    </w:p>
    <w:p w14:paraId="41940BFB" w14:textId="77777777" w:rsidR="0098152C" w:rsidRPr="002979F3" w:rsidRDefault="00FE1737" w:rsidP="002979F3">
      <w:pPr>
        <w:pStyle w:val="BodyText"/>
        <w:numPr>
          <w:ilvl w:val="0"/>
          <w:numId w:val="8"/>
        </w:numPr>
        <w:spacing w:before="100" w:beforeAutospacing="1" w:after="100" w:afterAutospacing="1"/>
      </w:pPr>
      <w:r w:rsidRPr="002979F3">
        <w:rPr>
          <w:b/>
        </w:rPr>
        <w:t>&lt;</w:t>
      </w:r>
      <w:r w:rsidR="0098152C" w:rsidRPr="002979F3">
        <w:t xml:space="preserve"> – </w:t>
      </w:r>
      <w:r w:rsidR="00EF3B9D" w:rsidRPr="002979F3">
        <w:t xml:space="preserve"> Move an item from the right-side list to the left-side list</w:t>
      </w:r>
    </w:p>
    <w:p w14:paraId="41940BFC" w14:textId="77777777" w:rsidR="00FE1737" w:rsidRPr="002979F3" w:rsidRDefault="00FE1737" w:rsidP="002979F3">
      <w:pPr>
        <w:pStyle w:val="BodyText"/>
        <w:numPr>
          <w:ilvl w:val="0"/>
          <w:numId w:val="8"/>
        </w:numPr>
        <w:spacing w:before="100" w:beforeAutospacing="1" w:after="100" w:afterAutospacing="1"/>
      </w:pPr>
      <w:r w:rsidRPr="002979F3">
        <w:rPr>
          <w:b/>
        </w:rPr>
        <w:t>&gt;</w:t>
      </w:r>
      <w:r w:rsidRPr="002979F3">
        <w:t xml:space="preserve"> – </w:t>
      </w:r>
      <w:r w:rsidR="00EF3B9D" w:rsidRPr="002979F3">
        <w:t>Move an item from the left-side list to the right-side list</w:t>
      </w:r>
    </w:p>
    <w:p w14:paraId="41940BFD" w14:textId="77777777" w:rsidR="00CB52FF" w:rsidRPr="002979F3" w:rsidRDefault="00CB52FF" w:rsidP="002979F3">
      <w:pPr>
        <w:pStyle w:val="BodyText"/>
        <w:spacing w:before="100" w:beforeAutospacing="1" w:after="100" w:afterAutospacing="1"/>
      </w:pPr>
    </w:p>
    <w:p w14:paraId="41940BFE" w14:textId="77777777" w:rsidR="005370C2" w:rsidRDefault="00CD688F" w:rsidP="002979F3">
      <w:pPr>
        <w:pStyle w:val="Heading1"/>
        <w:pageBreakBefore/>
        <w:spacing w:before="100" w:beforeAutospacing="1" w:after="100" w:afterAutospacing="1"/>
        <w:rPr>
          <w:rFonts w:ascii="Times New Roman" w:hAnsi="Times New Roman" w:cs="Times New Roman"/>
        </w:rPr>
      </w:pPr>
      <w:bookmarkStart w:id="26" w:name="_Toc319063792"/>
      <w:bookmarkStart w:id="27" w:name="_Toc478139636"/>
      <w:r w:rsidRPr="002979F3">
        <w:rPr>
          <w:rFonts w:ascii="Times New Roman" w:hAnsi="Times New Roman" w:cs="Times New Roman"/>
        </w:rPr>
        <w:lastRenderedPageBreak/>
        <w:t xml:space="preserve">PPS-N </w:t>
      </w:r>
      <w:r w:rsidR="005370C2" w:rsidRPr="002979F3">
        <w:rPr>
          <w:rFonts w:ascii="Times New Roman" w:hAnsi="Times New Roman" w:cs="Times New Roman"/>
        </w:rPr>
        <w:t xml:space="preserve">Application </w:t>
      </w:r>
      <w:bookmarkEnd w:id="26"/>
      <w:r w:rsidR="00A952A7" w:rsidRPr="002979F3">
        <w:rPr>
          <w:rFonts w:ascii="Times New Roman" w:hAnsi="Times New Roman" w:cs="Times New Roman"/>
        </w:rPr>
        <w:t>Pages</w:t>
      </w:r>
      <w:bookmarkEnd w:id="27"/>
    </w:p>
    <w:p w14:paraId="54DC6C2E" w14:textId="427A1C7D" w:rsidR="00C6585B" w:rsidRPr="00C6585B" w:rsidRDefault="00C6585B" w:rsidP="00C6585B">
      <w:pPr>
        <w:pStyle w:val="BodyText"/>
      </w:pPr>
      <w:r>
        <w:t xml:space="preserve">This section describes the Login Page, the Header and Main Navigation Bar, the Home Tab, the Manage PPS Tab, </w:t>
      </w:r>
      <w:r w:rsidR="00B73E68">
        <w:t>the Reports Tab, the Help Tab, and the Manage Application Tab (for Supervisor Roles only).</w:t>
      </w:r>
      <w:r w:rsidR="00B73E68" w:rsidRPr="00B73E68">
        <w:t xml:space="preserve"> </w:t>
      </w:r>
    </w:p>
    <w:p w14:paraId="41940BFF" w14:textId="77777777" w:rsidR="005370C2" w:rsidRDefault="005370C2" w:rsidP="002979F3">
      <w:pPr>
        <w:pStyle w:val="Heading2"/>
        <w:spacing w:before="100" w:beforeAutospacing="1" w:after="100" w:afterAutospacing="1"/>
        <w:rPr>
          <w:rFonts w:ascii="Times New Roman" w:hAnsi="Times New Roman" w:cs="Times New Roman"/>
        </w:rPr>
      </w:pPr>
      <w:bookmarkStart w:id="28" w:name="_Toc319063793"/>
      <w:bookmarkStart w:id="29" w:name="_Toc478139637"/>
      <w:r w:rsidRPr="002979F3">
        <w:rPr>
          <w:rFonts w:ascii="Times New Roman" w:hAnsi="Times New Roman" w:cs="Times New Roman"/>
        </w:rPr>
        <w:t>Login</w:t>
      </w:r>
      <w:bookmarkEnd w:id="28"/>
      <w:r w:rsidR="006B336E" w:rsidRPr="002979F3">
        <w:rPr>
          <w:rFonts w:ascii="Times New Roman" w:hAnsi="Times New Roman" w:cs="Times New Roman"/>
        </w:rPr>
        <w:t xml:space="preserve"> Page</w:t>
      </w:r>
      <w:bookmarkEnd w:id="29"/>
      <w:r w:rsidRPr="002979F3">
        <w:rPr>
          <w:rFonts w:ascii="Times New Roman" w:hAnsi="Times New Roman" w:cs="Times New Roman"/>
        </w:rPr>
        <w:t xml:space="preserve"> </w:t>
      </w:r>
    </w:p>
    <w:p w14:paraId="61A3BDF3" w14:textId="3E8F0DBE" w:rsidR="00B73E68" w:rsidRPr="00B73E68" w:rsidRDefault="00B73E68" w:rsidP="00B73E68">
      <w:pPr>
        <w:pStyle w:val="BodyText"/>
      </w:pPr>
      <w:r>
        <w:t xml:space="preserve">This section explains the </w:t>
      </w:r>
      <w:r w:rsidR="008D5C84">
        <w:t xml:space="preserve">Authentication Method </w:t>
      </w:r>
      <w:r>
        <w:t>used to authenticate users to the system.</w:t>
      </w:r>
    </w:p>
    <w:p w14:paraId="41940C00" w14:textId="77777777" w:rsidR="00903467" w:rsidRPr="004001A5" w:rsidRDefault="00903467" w:rsidP="004001A5">
      <w:pPr>
        <w:pStyle w:val="Heading3"/>
      </w:pPr>
      <w:bookmarkStart w:id="30" w:name="_Toc319063794"/>
      <w:bookmarkStart w:id="31" w:name="_Toc478139638"/>
      <w:r w:rsidRPr="004001A5">
        <w:t>Instructions</w:t>
      </w:r>
      <w:bookmarkEnd w:id="30"/>
      <w:bookmarkEnd w:id="31"/>
    </w:p>
    <w:p w14:paraId="41940C02" w14:textId="7D9CB3BE" w:rsidR="005F388F" w:rsidRPr="002979F3" w:rsidRDefault="0054293B" w:rsidP="002979F3">
      <w:pPr>
        <w:pStyle w:val="BodyText"/>
        <w:spacing w:before="100" w:beforeAutospacing="1" w:after="100" w:afterAutospacing="1"/>
      </w:pPr>
      <w:r w:rsidRPr="002979F3">
        <w:t xml:space="preserve">The purpose of this screen is to provide an </w:t>
      </w:r>
      <w:r w:rsidR="00CE64CE">
        <w:t>authenticated</w:t>
      </w:r>
      <w:r w:rsidRPr="002979F3">
        <w:t xml:space="preserve"> user access to the system. </w:t>
      </w:r>
      <w:r w:rsidR="005F388F" w:rsidRPr="002979F3">
        <w:t xml:space="preserve">Note that </w:t>
      </w:r>
      <w:r w:rsidR="00CE64CE">
        <w:t>authentication</w:t>
      </w:r>
      <w:r w:rsidR="005F388F" w:rsidRPr="002979F3">
        <w:t xml:space="preserve"> is handled through</w:t>
      </w:r>
      <w:r w:rsidR="00CE64CE">
        <w:t xml:space="preserve"> </w:t>
      </w:r>
      <w:r w:rsidR="001140A5">
        <w:t>the IAM SSOi service</w:t>
      </w:r>
      <w:r w:rsidR="00CE64CE">
        <w:t xml:space="preserve">. </w:t>
      </w:r>
      <w:r w:rsidR="005F388F" w:rsidRPr="002979F3">
        <w:t>P</w:t>
      </w:r>
      <w:r w:rsidR="004871FC" w:rsidRPr="002979F3">
        <w:t>PS-N</w:t>
      </w:r>
      <w:r w:rsidR="005F388F" w:rsidRPr="002979F3">
        <w:t xml:space="preserve"> </w:t>
      </w:r>
      <w:r w:rsidR="00CE64CE">
        <w:t xml:space="preserve">application </w:t>
      </w:r>
      <w:r w:rsidR="005F388F" w:rsidRPr="002979F3">
        <w:t xml:space="preserve">doesn’t assign individual permissions to users.  Instead, </w:t>
      </w:r>
      <w:r w:rsidR="00CE64CE">
        <w:t>PPS-N</w:t>
      </w:r>
      <w:r w:rsidR="005F388F" w:rsidRPr="002979F3">
        <w:t xml:space="preserve"> defines a number of roles for its users and associates a set of permissions with each of them. </w:t>
      </w:r>
    </w:p>
    <w:p w14:paraId="41940C03" w14:textId="77777777" w:rsidR="005F388F" w:rsidRPr="002979F3" w:rsidRDefault="005F388F" w:rsidP="004001A5">
      <w:pPr>
        <w:pStyle w:val="Heading3"/>
      </w:pPr>
      <w:bookmarkStart w:id="32" w:name="_Toc319063795"/>
      <w:bookmarkStart w:id="33" w:name="_Toc478139639"/>
      <w:r w:rsidRPr="002979F3">
        <w:t>Authentication Explanation</w:t>
      </w:r>
      <w:bookmarkEnd w:id="32"/>
      <w:bookmarkEnd w:id="33"/>
    </w:p>
    <w:p w14:paraId="41940C04" w14:textId="04AC41BA" w:rsidR="005F388F" w:rsidRPr="00C50C3E" w:rsidRDefault="00FD537C" w:rsidP="002979F3">
      <w:pPr>
        <w:pStyle w:val="BodyText"/>
        <w:spacing w:before="100" w:beforeAutospacing="1" w:after="100" w:afterAutospacing="1"/>
      </w:pPr>
      <w:r w:rsidRPr="00C50C3E">
        <w:t xml:space="preserve">Application authentication is </w:t>
      </w:r>
      <w:r w:rsidR="00C50C3E" w:rsidRPr="00C50C3E">
        <w:t>handled</w:t>
      </w:r>
      <w:r w:rsidRPr="00C50C3E">
        <w:t xml:space="preserve"> by </w:t>
      </w:r>
      <w:r w:rsidR="00C50C3E" w:rsidRPr="00C50C3E">
        <w:t>IAM SSOi</w:t>
      </w:r>
      <w:r w:rsidRPr="00C50C3E">
        <w:t>.</w:t>
      </w:r>
    </w:p>
    <w:p w14:paraId="41940C05" w14:textId="7719EB47" w:rsidR="005F388F" w:rsidRPr="002979F3" w:rsidRDefault="005F388F" w:rsidP="002979F3">
      <w:pPr>
        <w:pStyle w:val="BodyText"/>
        <w:spacing w:before="100" w:beforeAutospacing="1" w:after="100" w:afterAutospacing="1"/>
      </w:pPr>
      <w:proofErr w:type="gramStart"/>
      <w:r w:rsidRPr="00C50C3E">
        <w:t xml:space="preserve">If the authentication is successful, </w:t>
      </w:r>
      <w:r w:rsidR="00C50C3E" w:rsidRPr="00C50C3E">
        <w:t xml:space="preserve">IAM </w:t>
      </w:r>
      <w:proofErr w:type="spellStart"/>
      <w:r w:rsidR="00C50C3E" w:rsidRPr="00C50C3E">
        <w:t>SSOi</w:t>
      </w:r>
      <w:proofErr w:type="spellEnd"/>
      <w:r w:rsidR="00C50C3E" w:rsidRPr="00C50C3E">
        <w:t xml:space="preserve"> </w:t>
      </w:r>
      <w:proofErr w:type="spellStart"/>
      <w:r w:rsidR="00C50C3E" w:rsidRPr="00C50C3E">
        <w:t>returna</w:t>
      </w:r>
      <w:proofErr w:type="spellEnd"/>
      <w:r w:rsidR="00C50C3E" w:rsidRPr="00C50C3E">
        <w:t xml:space="preserve"> the user information</w:t>
      </w:r>
      <w:r w:rsidRPr="00C50C3E">
        <w:t>, which is used by the application to determine the user's role</w:t>
      </w:r>
      <w:r w:rsidR="00C50C3E" w:rsidRPr="00C50C3E">
        <w:t>s</w:t>
      </w:r>
      <w:r w:rsidRPr="00C50C3E">
        <w:t>.</w:t>
      </w:r>
      <w:proofErr w:type="gramEnd"/>
      <w:r w:rsidRPr="00C50C3E">
        <w:t xml:space="preserve"> On successful login, the system transfers the user to the Home page of the application.</w:t>
      </w:r>
    </w:p>
    <w:p w14:paraId="267AB896" w14:textId="77777777" w:rsidR="00B73E68" w:rsidRDefault="00B73E68" w:rsidP="005E0959">
      <w:pPr>
        <w:jc w:val="both"/>
      </w:pPr>
      <w:r>
        <w:br w:type="page"/>
      </w:r>
    </w:p>
    <w:p w14:paraId="41940C06" w14:textId="7C749806" w:rsidR="00903467" w:rsidRPr="002979F3" w:rsidRDefault="007B7ADB" w:rsidP="005E0959">
      <w:pPr>
        <w:pStyle w:val="BodyText"/>
        <w:spacing w:before="100" w:beforeAutospacing="1" w:after="100" w:afterAutospacing="1"/>
      </w:pPr>
      <w:r w:rsidRPr="002979F3">
        <w:lastRenderedPageBreak/>
        <w:t xml:space="preserve">The login </w:t>
      </w:r>
      <w:r w:rsidR="00CE64CE">
        <w:t>page</w:t>
      </w:r>
      <w:r w:rsidRPr="002979F3">
        <w:t xml:space="preserve"> is shown below.</w:t>
      </w:r>
    </w:p>
    <w:p w14:paraId="44BFD679" w14:textId="446D0FFD" w:rsidR="00FA4420" w:rsidRDefault="00FA4420" w:rsidP="002979F3">
      <w:pPr>
        <w:pStyle w:val="BodyText"/>
        <w:spacing w:before="100" w:beforeAutospacing="1" w:after="100" w:afterAutospacing="1"/>
        <w:ind w:left="-720"/>
        <w:jc w:val="center"/>
      </w:pPr>
      <w:r>
        <w:rPr>
          <w:noProof/>
        </w:rPr>
        <w:drawing>
          <wp:inline distT="0" distB="0" distL="0" distR="0" wp14:anchorId="270B2717" wp14:editId="4EAF975F">
            <wp:extent cx="4942936" cy="42873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8128" t="29468" r="8708" b="11714"/>
                    <a:stretch/>
                  </pic:blipFill>
                  <pic:spPr bwMode="auto">
                    <a:xfrm>
                      <a:off x="0" y="0"/>
                      <a:ext cx="4942936" cy="4287328"/>
                    </a:xfrm>
                    <a:prstGeom prst="rect">
                      <a:avLst/>
                    </a:prstGeom>
                    <a:ln>
                      <a:noFill/>
                    </a:ln>
                    <a:extLst>
                      <a:ext uri="{53640926-AAD7-44D8-BBD7-CCE9431645EC}">
                        <a14:shadowObscured xmlns:a14="http://schemas.microsoft.com/office/drawing/2010/main"/>
                      </a:ext>
                    </a:extLst>
                  </pic:spPr>
                </pic:pic>
              </a:graphicData>
            </a:graphic>
          </wp:inline>
        </w:drawing>
      </w:r>
    </w:p>
    <w:p w14:paraId="2978AB51" w14:textId="6F7EED97" w:rsidR="00152CEF" w:rsidRPr="002979F3" w:rsidRDefault="00152CEF" w:rsidP="00152CEF">
      <w:pPr>
        <w:pStyle w:val="Caption"/>
      </w:pPr>
      <w:bookmarkStart w:id="34" w:name="_Toc478139537"/>
      <w:r>
        <w:t xml:space="preserve">Figure </w:t>
      </w:r>
      <w:r w:rsidR="00A008B4">
        <w:fldChar w:fldCharType="begin"/>
      </w:r>
      <w:r w:rsidR="00A008B4">
        <w:instrText xml:space="preserve"> SEQ Figure \* ARABIC </w:instrText>
      </w:r>
      <w:r w:rsidR="00A008B4">
        <w:fldChar w:fldCharType="separate"/>
      </w:r>
      <w:r w:rsidR="002A364D">
        <w:rPr>
          <w:noProof/>
        </w:rPr>
        <w:t>2</w:t>
      </w:r>
      <w:r w:rsidR="00A008B4">
        <w:rPr>
          <w:noProof/>
        </w:rPr>
        <w:fldChar w:fldCharType="end"/>
      </w:r>
      <w:r>
        <w:t xml:space="preserve">: </w:t>
      </w:r>
      <w:r w:rsidR="00567724">
        <w:t>IAM Single Si</w:t>
      </w:r>
      <w:r w:rsidR="00FA4420">
        <w:t>g</w:t>
      </w:r>
      <w:r w:rsidR="00567724">
        <w:t xml:space="preserve">n </w:t>
      </w:r>
      <w:proofErr w:type="gramStart"/>
      <w:r w:rsidR="00FA4420">
        <w:t>On</w:t>
      </w:r>
      <w:proofErr w:type="gramEnd"/>
      <w:r w:rsidR="00FA4420" w:rsidRPr="00A96569">
        <w:t xml:space="preserve"> </w:t>
      </w:r>
      <w:r w:rsidRPr="00A96569">
        <w:t>Login Screen</w:t>
      </w:r>
      <w:bookmarkEnd w:id="34"/>
    </w:p>
    <w:p w14:paraId="567A2199" w14:textId="77777777" w:rsidR="005E0959" w:rsidRDefault="005E0959" w:rsidP="005E0959">
      <w:pPr>
        <w:pStyle w:val="Heading2"/>
        <w:spacing w:before="100" w:beforeAutospacing="1" w:after="100" w:afterAutospacing="1"/>
        <w:rPr>
          <w:rFonts w:ascii="Times New Roman" w:hAnsi="Times New Roman" w:cs="Times New Roman"/>
        </w:rPr>
      </w:pPr>
      <w:bookmarkStart w:id="35" w:name="_Toc319063796"/>
    </w:p>
    <w:p w14:paraId="41940C09" w14:textId="77777777" w:rsidR="00033343" w:rsidRPr="002979F3" w:rsidRDefault="00E12F67" w:rsidP="005E0959">
      <w:pPr>
        <w:pStyle w:val="Heading2"/>
        <w:spacing w:before="100" w:beforeAutospacing="1" w:after="100" w:afterAutospacing="1"/>
        <w:rPr>
          <w:rFonts w:ascii="Times New Roman" w:hAnsi="Times New Roman" w:cs="Times New Roman"/>
        </w:rPr>
      </w:pPr>
      <w:bookmarkStart w:id="36" w:name="_Toc478139640"/>
      <w:r w:rsidRPr="002979F3">
        <w:rPr>
          <w:rFonts w:ascii="Times New Roman" w:hAnsi="Times New Roman" w:cs="Times New Roman"/>
        </w:rPr>
        <w:t xml:space="preserve">Header and </w:t>
      </w:r>
      <w:r w:rsidR="00033343" w:rsidRPr="002979F3">
        <w:rPr>
          <w:rFonts w:ascii="Times New Roman" w:hAnsi="Times New Roman" w:cs="Times New Roman"/>
        </w:rPr>
        <w:t>Main Navigation Bar</w:t>
      </w:r>
      <w:bookmarkEnd w:id="35"/>
      <w:bookmarkEnd w:id="36"/>
    </w:p>
    <w:p w14:paraId="41940C0A" w14:textId="77777777" w:rsidR="006B5E29" w:rsidRPr="002979F3" w:rsidRDefault="00EC0920" w:rsidP="002979F3">
      <w:pPr>
        <w:pStyle w:val="BodyText"/>
        <w:spacing w:before="100" w:beforeAutospacing="1" w:after="100" w:afterAutospacing="1"/>
      </w:pPr>
      <w:r w:rsidRPr="002979F3">
        <w:t xml:space="preserve">All PPS-N pages share a common </w:t>
      </w:r>
      <w:r w:rsidR="00E12F67" w:rsidRPr="002979F3">
        <w:t>header</w:t>
      </w:r>
      <w:r w:rsidR="006B5E29" w:rsidRPr="002979F3">
        <w:t>,</w:t>
      </w:r>
      <w:r w:rsidR="00E12F67" w:rsidRPr="002979F3">
        <w:t xml:space="preserve"> </w:t>
      </w:r>
      <w:r w:rsidRPr="002979F3">
        <w:t>main navigatio</w:t>
      </w:r>
      <w:r w:rsidR="00AD436E" w:rsidRPr="002979F3">
        <w:t>n bar</w:t>
      </w:r>
      <w:r w:rsidR="006B5E29" w:rsidRPr="002979F3">
        <w:t>, and information bar</w:t>
      </w:r>
      <w:r w:rsidR="00AD436E" w:rsidRPr="002979F3">
        <w:t xml:space="preserve">.  </w:t>
      </w:r>
    </w:p>
    <w:p w14:paraId="41940C0B" w14:textId="5F2D1112" w:rsidR="00837E5C" w:rsidRPr="002979F3" w:rsidRDefault="003636BC" w:rsidP="002979F3">
      <w:pPr>
        <w:pStyle w:val="BodyText"/>
        <w:keepNext/>
        <w:spacing w:before="100" w:beforeAutospacing="1" w:after="100" w:afterAutospacing="1"/>
      </w:pPr>
      <w:r>
        <w:rPr>
          <w:noProof/>
        </w:rPr>
        <w:drawing>
          <wp:inline distT="0" distB="0" distL="0" distR="0" wp14:anchorId="5C62E2EB" wp14:editId="109FD7F8">
            <wp:extent cx="5943600" cy="6985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98500"/>
                    </a:xfrm>
                    <a:prstGeom prst="rect">
                      <a:avLst/>
                    </a:prstGeom>
                    <a:noFill/>
                    <a:ln>
                      <a:noFill/>
                    </a:ln>
                  </pic:spPr>
                </pic:pic>
              </a:graphicData>
            </a:graphic>
          </wp:inline>
        </w:drawing>
      </w:r>
    </w:p>
    <w:p w14:paraId="41940C0C" w14:textId="5DDC34B2" w:rsidR="00EC0920" w:rsidRPr="002979F3" w:rsidRDefault="00837E5C" w:rsidP="002979F3">
      <w:pPr>
        <w:pStyle w:val="Caption"/>
        <w:spacing w:before="100" w:beforeAutospacing="1" w:after="100" w:afterAutospacing="1"/>
        <w:rPr>
          <w:rFonts w:ascii="Times New Roman" w:hAnsi="Times New Roman"/>
        </w:rPr>
      </w:pPr>
      <w:bookmarkStart w:id="37" w:name="_Toc319063915"/>
      <w:bookmarkStart w:id="38" w:name="_Toc47813953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3</w:t>
      </w:r>
      <w:r w:rsidR="00152CEF">
        <w:rPr>
          <w:rFonts w:ascii="Times New Roman" w:hAnsi="Times New Roman"/>
        </w:rPr>
        <w:fldChar w:fldCharType="end"/>
      </w:r>
      <w:r w:rsidRPr="002979F3">
        <w:rPr>
          <w:rFonts w:ascii="Times New Roman" w:hAnsi="Times New Roman"/>
        </w:rPr>
        <w:t xml:space="preserve">: </w:t>
      </w:r>
      <w:r w:rsidR="003D1A13" w:rsidRPr="002979F3">
        <w:rPr>
          <w:rFonts w:ascii="Times New Roman" w:hAnsi="Times New Roman"/>
        </w:rPr>
        <w:t xml:space="preserve">Header and </w:t>
      </w:r>
      <w:r w:rsidRPr="002979F3">
        <w:rPr>
          <w:rFonts w:ascii="Times New Roman" w:hAnsi="Times New Roman"/>
        </w:rPr>
        <w:t>Navigation</w:t>
      </w:r>
      <w:bookmarkEnd w:id="37"/>
      <w:bookmarkEnd w:id="38"/>
    </w:p>
    <w:p w14:paraId="41940C0D" w14:textId="77777777" w:rsidR="006B5E29" w:rsidRPr="002979F3" w:rsidRDefault="006B5E29" w:rsidP="002979F3">
      <w:pPr>
        <w:pStyle w:val="BodyText"/>
        <w:spacing w:before="100" w:beforeAutospacing="1" w:after="100" w:afterAutospacing="1"/>
      </w:pPr>
      <w:r w:rsidRPr="002979F3">
        <w:t>The left part of the heade</w:t>
      </w:r>
      <w:r w:rsidR="00251ACF">
        <w:t xml:space="preserve">r includes the standard VA logo, </w:t>
      </w:r>
      <w:r w:rsidRPr="002979F3">
        <w:t xml:space="preserve">application acronym and name.  The right part shows </w:t>
      </w:r>
      <w:r w:rsidR="003A3522" w:rsidRPr="002979F3">
        <w:t>the user</w:t>
      </w:r>
      <w:r w:rsidRPr="002979F3">
        <w:t xml:space="preserve"> name, the Logout link, and </w:t>
      </w:r>
      <w:r w:rsidR="003A3522" w:rsidRPr="002979F3">
        <w:t>the user’s</w:t>
      </w:r>
      <w:r w:rsidRPr="002979F3">
        <w:t xml:space="preserve"> </w:t>
      </w:r>
      <w:r w:rsidR="003A3522" w:rsidRPr="002979F3">
        <w:t xml:space="preserve">assigned </w:t>
      </w:r>
      <w:r w:rsidRPr="002979F3">
        <w:t xml:space="preserve">role </w:t>
      </w:r>
      <w:r w:rsidR="003A3522" w:rsidRPr="002979F3">
        <w:t xml:space="preserve">and location </w:t>
      </w:r>
      <w:r w:rsidRPr="002979F3">
        <w:t xml:space="preserve">below the name. </w:t>
      </w:r>
    </w:p>
    <w:p w14:paraId="41940C0E" w14:textId="77777777" w:rsidR="003A3522" w:rsidRPr="00E671B8" w:rsidRDefault="003A3522" w:rsidP="004001A5">
      <w:pPr>
        <w:pStyle w:val="Heading3"/>
      </w:pPr>
      <w:bookmarkStart w:id="39" w:name="_Toc318107432"/>
      <w:bookmarkStart w:id="40" w:name="_Toc318377856"/>
      <w:bookmarkStart w:id="41" w:name="_Toc329858867"/>
      <w:bookmarkStart w:id="42" w:name="_Toc478139641"/>
      <w:r w:rsidRPr="002979F3">
        <w:t>Login</w:t>
      </w:r>
      <w:bookmarkEnd w:id="39"/>
      <w:bookmarkEnd w:id="40"/>
      <w:r w:rsidRPr="002979F3">
        <w:t xml:space="preserve"> / Logout</w:t>
      </w:r>
      <w:bookmarkEnd w:id="41"/>
      <w:bookmarkEnd w:id="42"/>
    </w:p>
    <w:p w14:paraId="41940C0F" w14:textId="0673EB3A" w:rsidR="003A3522" w:rsidRPr="002979F3" w:rsidRDefault="003A3522" w:rsidP="002979F3">
      <w:pPr>
        <w:spacing w:before="100" w:beforeAutospacing="1" w:after="100" w:afterAutospacing="1"/>
        <w:rPr>
          <w:szCs w:val="22"/>
        </w:rPr>
      </w:pPr>
      <w:r w:rsidRPr="002979F3">
        <w:rPr>
          <w:szCs w:val="22"/>
        </w:rPr>
        <w:lastRenderedPageBreak/>
        <w:t>The application login process is handled by a separate system (</w:t>
      </w:r>
      <w:r w:rsidR="00FA4420" w:rsidRPr="002979F3">
        <w:rPr>
          <w:szCs w:val="22"/>
        </w:rPr>
        <w:t>V</w:t>
      </w:r>
      <w:r w:rsidR="00FA4420">
        <w:rPr>
          <w:szCs w:val="22"/>
        </w:rPr>
        <w:t>A Single Sign-On</w:t>
      </w:r>
      <w:r w:rsidRPr="002979F3">
        <w:rPr>
          <w:szCs w:val="22"/>
        </w:rPr>
        <w:t>).</w:t>
      </w:r>
      <w:r w:rsidR="003636BC">
        <w:rPr>
          <w:noProof/>
          <w:szCs w:val="22"/>
        </w:rPr>
        <w:drawing>
          <wp:inline distT="0" distB="0" distL="0" distR="0" wp14:anchorId="26760174" wp14:editId="4DCB2C6B">
            <wp:extent cx="3286125" cy="7810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86125" cy="781050"/>
                    </a:xfrm>
                    <a:prstGeom prst="rect">
                      <a:avLst/>
                    </a:prstGeom>
                    <a:noFill/>
                    <a:ln>
                      <a:noFill/>
                    </a:ln>
                  </pic:spPr>
                </pic:pic>
              </a:graphicData>
            </a:graphic>
          </wp:inline>
        </w:drawing>
      </w:r>
    </w:p>
    <w:p w14:paraId="41940C10" w14:textId="3E9870DF" w:rsidR="003A3522" w:rsidRPr="002979F3" w:rsidRDefault="003A3522" w:rsidP="002979F3">
      <w:pPr>
        <w:spacing w:before="100" w:beforeAutospacing="1" w:after="100" w:afterAutospacing="1"/>
        <w:rPr>
          <w:szCs w:val="22"/>
        </w:rPr>
      </w:pPr>
      <w:r w:rsidRPr="002979F3">
        <w:rPr>
          <w:szCs w:val="22"/>
        </w:rPr>
        <w:t>In the upper right corner of the application screen are two lines of text:</w:t>
      </w:r>
      <w:r w:rsidRPr="002979F3">
        <w:rPr>
          <w:noProof/>
          <w:szCs w:val="22"/>
        </w:rPr>
        <w:t xml:space="preserve"> </w:t>
      </w:r>
      <w:r w:rsidRPr="002979F3">
        <w:rPr>
          <w:szCs w:val="22"/>
        </w:rPr>
        <w:br/>
        <w:t xml:space="preserve">The first line has “Welcome, </w:t>
      </w:r>
      <w:r w:rsidRPr="002979F3">
        <w:rPr>
          <w:i/>
          <w:szCs w:val="22"/>
        </w:rPr>
        <w:t>user’s-</w:t>
      </w:r>
      <w:proofErr w:type="gramStart"/>
      <w:r w:rsidRPr="002979F3">
        <w:rPr>
          <w:i/>
          <w:szCs w:val="22"/>
        </w:rPr>
        <w:t>name</w:t>
      </w:r>
      <w:r w:rsidRPr="002979F3">
        <w:rPr>
          <w:szCs w:val="22"/>
        </w:rPr>
        <w:t xml:space="preserve"> .</w:t>
      </w:r>
      <w:proofErr w:type="gramEnd"/>
      <w:r w:rsidRPr="002979F3">
        <w:rPr>
          <w:szCs w:val="22"/>
        </w:rPr>
        <w:t xml:space="preserve"> </w:t>
      </w:r>
      <w:proofErr w:type="gramStart"/>
      <w:r w:rsidRPr="002979F3">
        <w:rPr>
          <w:szCs w:val="22"/>
        </w:rPr>
        <w:t>Logout .”</w:t>
      </w:r>
      <w:proofErr w:type="gramEnd"/>
      <w:r w:rsidRPr="002979F3">
        <w:rPr>
          <w:szCs w:val="22"/>
        </w:rPr>
        <w:t xml:space="preserve">  The user’s first name will be displayed.  Both the first name and Logout will be links.</w:t>
      </w:r>
      <w:r w:rsidRPr="002979F3">
        <w:rPr>
          <w:szCs w:val="22"/>
        </w:rPr>
        <w:br/>
        <w:t xml:space="preserve">The second line has the user’s assigned roles, e.g. “PPS-National </w:t>
      </w:r>
      <w:proofErr w:type="gramStart"/>
      <w:r w:rsidRPr="002979F3">
        <w:rPr>
          <w:szCs w:val="22"/>
        </w:rPr>
        <w:t>Manager ”</w:t>
      </w:r>
      <w:proofErr w:type="gramEnd"/>
      <w:r w:rsidRPr="002979F3">
        <w:rPr>
          <w:szCs w:val="22"/>
        </w:rPr>
        <w:t xml:space="preserve"> and the </w:t>
      </w:r>
      <w:r w:rsidR="003636BC">
        <w:rPr>
          <w:szCs w:val="22"/>
        </w:rPr>
        <w:t>VAUID</w:t>
      </w:r>
    </w:p>
    <w:p w14:paraId="41940C11" w14:textId="77777777" w:rsidR="003A3522" w:rsidRPr="002979F3" w:rsidRDefault="003A3522" w:rsidP="002979F3">
      <w:pPr>
        <w:spacing w:before="100" w:beforeAutospacing="1" w:after="100" w:afterAutospacing="1"/>
        <w:rPr>
          <w:szCs w:val="22"/>
        </w:rPr>
      </w:pPr>
      <w:r w:rsidRPr="002979F3">
        <w:rPr>
          <w:szCs w:val="22"/>
        </w:rPr>
        <w:t>The first name link can be clicked to view detailed information on the user account.  This page will detail the following information:</w:t>
      </w:r>
    </w:p>
    <w:p w14:paraId="41940C12" w14:textId="23A31AA8" w:rsidR="003A3522" w:rsidRPr="002979F3" w:rsidRDefault="003A3522" w:rsidP="002979F3">
      <w:pPr>
        <w:pStyle w:val="ListParagraph"/>
        <w:numPr>
          <w:ilvl w:val="0"/>
          <w:numId w:val="13"/>
        </w:numPr>
        <w:spacing w:before="100" w:beforeAutospacing="1" w:after="100" w:afterAutospacing="1"/>
        <w:rPr>
          <w:rFonts w:ascii="Times New Roman" w:hAnsi="Times New Roman"/>
        </w:rPr>
      </w:pPr>
      <w:r w:rsidRPr="002979F3">
        <w:rPr>
          <w:rFonts w:ascii="Times New Roman" w:hAnsi="Times New Roman"/>
        </w:rPr>
        <w:t xml:space="preserve">First name – The first name of the user, </w:t>
      </w:r>
      <w:r w:rsidR="00666B3C">
        <w:rPr>
          <w:rFonts w:ascii="Times New Roman" w:hAnsi="Times New Roman"/>
        </w:rPr>
        <w:t>sent</w:t>
      </w:r>
      <w:r w:rsidRPr="002979F3">
        <w:rPr>
          <w:rFonts w:ascii="Times New Roman" w:hAnsi="Times New Roman"/>
        </w:rPr>
        <w:t xml:space="preserve"> by </w:t>
      </w:r>
      <w:r w:rsidR="00FA4420">
        <w:rPr>
          <w:rFonts w:ascii="Times New Roman" w:hAnsi="Times New Roman"/>
        </w:rPr>
        <w:t>IAM SSOi</w:t>
      </w:r>
      <w:r w:rsidRPr="002979F3">
        <w:rPr>
          <w:rFonts w:ascii="Times New Roman" w:hAnsi="Times New Roman"/>
        </w:rPr>
        <w:t>.</w:t>
      </w:r>
    </w:p>
    <w:p w14:paraId="41940C13" w14:textId="62D711B9" w:rsidR="003A3522" w:rsidRPr="002979F3" w:rsidRDefault="003A3522" w:rsidP="002979F3">
      <w:pPr>
        <w:pStyle w:val="ListParagraph"/>
        <w:numPr>
          <w:ilvl w:val="0"/>
          <w:numId w:val="13"/>
        </w:numPr>
        <w:spacing w:before="100" w:beforeAutospacing="1" w:after="100" w:afterAutospacing="1"/>
        <w:rPr>
          <w:rFonts w:ascii="Times New Roman" w:hAnsi="Times New Roman"/>
        </w:rPr>
      </w:pPr>
      <w:r w:rsidRPr="002979F3">
        <w:rPr>
          <w:rFonts w:ascii="Times New Roman" w:hAnsi="Times New Roman"/>
        </w:rPr>
        <w:t xml:space="preserve">Last name – The last name of the user, </w:t>
      </w:r>
      <w:r w:rsidR="00666B3C">
        <w:rPr>
          <w:rFonts w:ascii="Times New Roman" w:hAnsi="Times New Roman"/>
        </w:rPr>
        <w:t>sent</w:t>
      </w:r>
      <w:r w:rsidRPr="002979F3">
        <w:rPr>
          <w:rFonts w:ascii="Times New Roman" w:hAnsi="Times New Roman"/>
        </w:rPr>
        <w:t xml:space="preserve"> by </w:t>
      </w:r>
      <w:r w:rsidR="00FA4420">
        <w:rPr>
          <w:rFonts w:ascii="Times New Roman" w:hAnsi="Times New Roman"/>
        </w:rPr>
        <w:t>IAM SSOi</w:t>
      </w:r>
    </w:p>
    <w:p w14:paraId="41940C14" w14:textId="1400F041" w:rsidR="003A3522" w:rsidRPr="002979F3" w:rsidRDefault="00CE64CE" w:rsidP="002979F3">
      <w:pPr>
        <w:pStyle w:val="ListParagraph"/>
        <w:numPr>
          <w:ilvl w:val="0"/>
          <w:numId w:val="13"/>
        </w:numPr>
        <w:spacing w:before="100" w:beforeAutospacing="1" w:after="100" w:afterAutospacing="1"/>
        <w:rPr>
          <w:rFonts w:ascii="Times New Roman" w:hAnsi="Times New Roman"/>
        </w:rPr>
      </w:pPr>
      <w:r>
        <w:rPr>
          <w:rFonts w:ascii="Times New Roman" w:hAnsi="Times New Roman"/>
        </w:rPr>
        <w:t>VAUID</w:t>
      </w:r>
      <w:r w:rsidR="003A3522" w:rsidRPr="002979F3">
        <w:rPr>
          <w:rFonts w:ascii="Times New Roman" w:hAnsi="Times New Roman"/>
        </w:rPr>
        <w:t xml:space="preserve"> – The </w:t>
      </w:r>
      <w:r>
        <w:rPr>
          <w:rFonts w:ascii="Times New Roman" w:hAnsi="Times New Roman"/>
        </w:rPr>
        <w:t>Active Directory VAUID</w:t>
      </w:r>
      <w:r w:rsidR="003A3522" w:rsidRPr="002979F3">
        <w:rPr>
          <w:rFonts w:ascii="Times New Roman" w:hAnsi="Times New Roman"/>
        </w:rPr>
        <w:t xml:space="preserve"> of the user, </w:t>
      </w:r>
      <w:r w:rsidR="00666B3C">
        <w:rPr>
          <w:rFonts w:ascii="Times New Roman" w:hAnsi="Times New Roman"/>
        </w:rPr>
        <w:t>sent</w:t>
      </w:r>
      <w:r w:rsidR="003A3522" w:rsidRPr="002979F3">
        <w:rPr>
          <w:rFonts w:ascii="Times New Roman" w:hAnsi="Times New Roman"/>
        </w:rPr>
        <w:t xml:space="preserve"> by </w:t>
      </w:r>
      <w:r w:rsidR="00FA4420">
        <w:rPr>
          <w:rFonts w:ascii="Times New Roman" w:hAnsi="Times New Roman"/>
        </w:rPr>
        <w:t>IAM SSOi</w:t>
      </w:r>
    </w:p>
    <w:p w14:paraId="41940C16" w14:textId="24C3BE63" w:rsidR="003A3522" w:rsidRPr="002979F3" w:rsidRDefault="00666B3C" w:rsidP="002979F3">
      <w:pPr>
        <w:pStyle w:val="ListParagraph"/>
        <w:numPr>
          <w:ilvl w:val="0"/>
          <w:numId w:val="13"/>
        </w:numPr>
        <w:spacing w:before="100" w:beforeAutospacing="1" w:after="100" w:afterAutospacing="1"/>
        <w:rPr>
          <w:rFonts w:ascii="Times New Roman" w:hAnsi="Times New Roman"/>
        </w:rPr>
      </w:pPr>
      <w:r>
        <w:rPr>
          <w:rFonts w:ascii="Times New Roman" w:hAnsi="Times New Roman"/>
        </w:rPr>
        <w:t>Roles – T</w:t>
      </w:r>
      <w:r w:rsidR="003A3522" w:rsidRPr="002979F3">
        <w:rPr>
          <w:rFonts w:ascii="Times New Roman" w:hAnsi="Times New Roman"/>
        </w:rPr>
        <w:t>he user’s assigned roles, as assigned by the application administrator(s).</w:t>
      </w:r>
      <w:r w:rsidR="00CE64CE">
        <w:rPr>
          <w:rFonts w:ascii="Times New Roman" w:hAnsi="Times New Roman"/>
        </w:rPr>
        <w:t xml:space="preserve"> All VA users are assigned the default Viewer role.</w:t>
      </w:r>
    </w:p>
    <w:p w14:paraId="41940C17" w14:textId="77777777" w:rsidR="003F6F26" w:rsidRPr="00E671B8" w:rsidRDefault="003A3522" w:rsidP="002979F3">
      <w:pPr>
        <w:spacing w:before="100" w:beforeAutospacing="1" w:after="100" w:afterAutospacing="1"/>
        <w:rPr>
          <w:szCs w:val="22"/>
        </w:rPr>
      </w:pPr>
      <w:r w:rsidRPr="002979F3">
        <w:rPr>
          <w:szCs w:val="22"/>
        </w:rPr>
        <w:t xml:space="preserve">The Logout link on the first line will allow a user to manually logout </w:t>
      </w:r>
      <w:r w:rsidR="00251ACF">
        <w:rPr>
          <w:szCs w:val="22"/>
        </w:rPr>
        <w:t>of the application</w:t>
      </w:r>
      <w:r w:rsidRPr="002979F3">
        <w:rPr>
          <w:szCs w:val="22"/>
        </w:rPr>
        <w:t>.</w:t>
      </w:r>
    </w:p>
    <w:p w14:paraId="41940C18" w14:textId="77777777" w:rsidR="003A3522" w:rsidRPr="002979F3" w:rsidRDefault="003A3522" w:rsidP="004001A5">
      <w:pPr>
        <w:pStyle w:val="Heading3"/>
      </w:pPr>
      <w:bookmarkStart w:id="43" w:name="_Toc478139642"/>
      <w:r w:rsidRPr="002979F3">
        <w:t>Main Navigation Bar</w:t>
      </w:r>
      <w:bookmarkEnd w:id="43"/>
    </w:p>
    <w:p w14:paraId="41940C19" w14:textId="77777777" w:rsidR="006B5E29" w:rsidRPr="002979F3" w:rsidRDefault="003A3522" w:rsidP="002979F3">
      <w:pPr>
        <w:pStyle w:val="BodyText"/>
        <w:spacing w:before="100" w:beforeAutospacing="1" w:after="100" w:afterAutospacing="1"/>
      </w:pPr>
      <w:r w:rsidRPr="002979F3">
        <w:t>Th</w:t>
      </w:r>
      <w:r w:rsidR="006B5E29" w:rsidRPr="002979F3">
        <w:t>e main navigation bar includes seven main tabs: Home, Manage PPS, Reports, COTS Services, Manage Application, User Preferences, and Help.</w:t>
      </w:r>
    </w:p>
    <w:p w14:paraId="41940C1A" w14:textId="77777777" w:rsidR="003A3522" w:rsidRPr="002979F3" w:rsidRDefault="003A3522" w:rsidP="004001A5">
      <w:pPr>
        <w:pStyle w:val="Heading3"/>
      </w:pPr>
      <w:bookmarkStart w:id="44" w:name="_Toc478139643"/>
      <w:r w:rsidRPr="002979F3">
        <w:t>Information Bar</w:t>
      </w:r>
      <w:bookmarkEnd w:id="44"/>
    </w:p>
    <w:p w14:paraId="41940C1B" w14:textId="2667DECD" w:rsidR="005E0959" w:rsidRDefault="006B5E29" w:rsidP="002979F3">
      <w:pPr>
        <w:pStyle w:val="BodyText"/>
        <w:spacing w:before="100" w:beforeAutospacing="1" w:after="100" w:afterAutospacing="1"/>
      </w:pPr>
      <w:r w:rsidRPr="002979F3">
        <w:t>The information bar includes a locational breadcrumb (on the left side) and a link to context sensitive help (Page Help) for the respective web page you are on.  The application currently includes a Provide Feedback link which generates an e-mail that you can use to contact PBM staff.  This link may or may not exist in the production version of PPS-N.</w:t>
      </w:r>
    </w:p>
    <w:p w14:paraId="1206D086" w14:textId="77777777" w:rsidR="00043F71" w:rsidRDefault="00043F71" w:rsidP="00043F71">
      <w:pPr>
        <w:pStyle w:val="Heading2"/>
        <w:spacing w:before="100" w:beforeAutospacing="1" w:after="100" w:afterAutospacing="1"/>
        <w:rPr>
          <w:rFonts w:ascii="Times New Roman" w:hAnsi="Times New Roman" w:cs="Times New Roman"/>
        </w:rPr>
      </w:pPr>
      <w:bookmarkStart w:id="45" w:name="_Toc319063797"/>
    </w:p>
    <w:p w14:paraId="41940C1C" w14:textId="77777777" w:rsidR="001073DE" w:rsidRPr="002979F3" w:rsidRDefault="001073DE" w:rsidP="00043F71">
      <w:pPr>
        <w:pStyle w:val="Heading2"/>
        <w:spacing w:before="100" w:beforeAutospacing="1" w:after="100" w:afterAutospacing="1"/>
        <w:rPr>
          <w:rFonts w:ascii="Times New Roman" w:hAnsi="Times New Roman" w:cs="Times New Roman"/>
        </w:rPr>
      </w:pPr>
      <w:bookmarkStart w:id="46" w:name="_Toc478139644"/>
      <w:r w:rsidRPr="002979F3">
        <w:rPr>
          <w:rFonts w:ascii="Times New Roman" w:hAnsi="Times New Roman" w:cs="Times New Roman"/>
        </w:rPr>
        <w:t xml:space="preserve">Home </w:t>
      </w:r>
      <w:bookmarkEnd w:id="45"/>
      <w:r w:rsidR="00CB4292" w:rsidRPr="002979F3">
        <w:rPr>
          <w:rFonts w:ascii="Times New Roman" w:hAnsi="Times New Roman" w:cs="Times New Roman"/>
        </w:rPr>
        <w:t>Tab</w:t>
      </w:r>
      <w:bookmarkEnd w:id="46"/>
      <w:r w:rsidRPr="002979F3">
        <w:rPr>
          <w:rFonts w:ascii="Times New Roman" w:hAnsi="Times New Roman" w:cs="Times New Roman"/>
        </w:rPr>
        <w:t xml:space="preserve"> </w:t>
      </w:r>
    </w:p>
    <w:p w14:paraId="41940C1D" w14:textId="77777777" w:rsidR="00B11ECA" w:rsidRPr="002979F3" w:rsidRDefault="0054293B" w:rsidP="002979F3">
      <w:pPr>
        <w:pStyle w:val="BodyText"/>
        <w:spacing w:before="100" w:beforeAutospacing="1" w:after="100" w:afterAutospacing="1"/>
      </w:pPr>
      <w:r w:rsidRPr="002979F3">
        <w:t xml:space="preserve">The </w:t>
      </w:r>
      <w:r w:rsidR="00433795" w:rsidRPr="002979F3">
        <w:t>Home tab</w:t>
      </w:r>
      <w:r w:rsidRPr="002979F3">
        <w:t xml:space="preserve"> is the first page </w:t>
      </w:r>
      <w:r w:rsidR="000F3663" w:rsidRPr="002979F3">
        <w:t>the user sees</w:t>
      </w:r>
      <w:r w:rsidRPr="002979F3">
        <w:t xml:space="preserve"> after logging in to </w:t>
      </w:r>
      <w:r w:rsidR="000F3663" w:rsidRPr="002979F3">
        <w:t>PPS-N</w:t>
      </w:r>
      <w:r w:rsidRPr="002979F3">
        <w:t xml:space="preserve">. </w:t>
      </w:r>
      <w:r w:rsidR="003D1A13" w:rsidRPr="002979F3">
        <w:t xml:space="preserve">Note that there is a User Preference to change the default </w:t>
      </w:r>
      <w:r w:rsidR="00433795" w:rsidRPr="002979F3">
        <w:t xml:space="preserve">login </w:t>
      </w:r>
      <w:r w:rsidR="003D1A13" w:rsidRPr="002979F3">
        <w:t xml:space="preserve">page to the Search page if </w:t>
      </w:r>
      <w:r w:rsidR="000F3663" w:rsidRPr="002979F3">
        <w:t>the user</w:t>
      </w:r>
      <w:r w:rsidR="003D1A13" w:rsidRPr="002979F3">
        <w:t xml:space="preserve"> prefer</w:t>
      </w:r>
      <w:r w:rsidR="000F3663" w:rsidRPr="002979F3">
        <w:t>s</w:t>
      </w:r>
      <w:r w:rsidR="003D1A13" w:rsidRPr="002979F3">
        <w:t xml:space="preserve">. </w:t>
      </w:r>
    </w:p>
    <w:p w14:paraId="41940C1E" w14:textId="1DA5C446" w:rsidR="00837E5C" w:rsidRPr="002979F3" w:rsidRDefault="003636BC" w:rsidP="002979F3">
      <w:pPr>
        <w:pStyle w:val="BodyText"/>
        <w:keepNext/>
        <w:spacing w:before="100" w:beforeAutospacing="1" w:after="100" w:afterAutospacing="1"/>
      </w:pPr>
      <w:r>
        <w:rPr>
          <w:noProof/>
        </w:rPr>
        <w:lastRenderedPageBreak/>
        <w:drawing>
          <wp:inline distT="0" distB="0" distL="0" distR="0" wp14:anchorId="45FF9571" wp14:editId="7D8620D0">
            <wp:extent cx="5934710" cy="32778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3277870"/>
                    </a:xfrm>
                    <a:prstGeom prst="rect">
                      <a:avLst/>
                    </a:prstGeom>
                    <a:noFill/>
                    <a:ln>
                      <a:noFill/>
                    </a:ln>
                  </pic:spPr>
                </pic:pic>
              </a:graphicData>
            </a:graphic>
          </wp:inline>
        </w:drawing>
      </w:r>
    </w:p>
    <w:p w14:paraId="41940C1F" w14:textId="584D8453" w:rsidR="00D13668" w:rsidRPr="002979F3" w:rsidRDefault="00837E5C" w:rsidP="002979F3">
      <w:pPr>
        <w:pStyle w:val="Caption"/>
        <w:spacing w:before="100" w:beforeAutospacing="1" w:after="100" w:afterAutospacing="1"/>
        <w:rPr>
          <w:rFonts w:ascii="Times New Roman" w:hAnsi="Times New Roman"/>
        </w:rPr>
      </w:pPr>
      <w:bookmarkStart w:id="47" w:name="_Toc319063916"/>
      <w:bookmarkStart w:id="48" w:name="_Toc47813953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4</w:t>
      </w:r>
      <w:r w:rsidR="00152CEF">
        <w:rPr>
          <w:rFonts w:ascii="Times New Roman" w:hAnsi="Times New Roman"/>
        </w:rPr>
        <w:fldChar w:fldCharType="end"/>
      </w:r>
      <w:r w:rsidRPr="002979F3">
        <w:rPr>
          <w:rFonts w:ascii="Times New Roman" w:hAnsi="Times New Roman"/>
        </w:rPr>
        <w:t>: Home</w:t>
      </w:r>
      <w:bookmarkEnd w:id="47"/>
      <w:r w:rsidR="003D1A13" w:rsidRPr="002979F3">
        <w:rPr>
          <w:rFonts w:ascii="Times New Roman" w:hAnsi="Times New Roman"/>
        </w:rPr>
        <w:t xml:space="preserve"> Page</w:t>
      </w:r>
      <w:bookmarkEnd w:id="48"/>
    </w:p>
    <w:p w14:paraId="41940C20" w14:textId="77777777" w:rsidR="003D1A13" w:rsidRPr="002979F3" w:rsidRDefault="003D1A13" w:rsidP="002979F3">
      <w:pPr>
        <w:spacing w:before="100" w:beforeAutospacing="1" w:after="100" w:afterAutospacing="1"/>
        <w:rPr>
          <w:szCs w:val="22"/>
        </w:rPr>
      </w:pPr>
      <w:r w:rsidRPr="002979F3">
        <w:rPr>
          <w:szCs w:val="22"/>
        </w:rPr>
        <w:t>The home page displays the following content:</w:t>
      </w:r>
    </w:p>
    <w:p w14:paraId="41940C21" w14:textId="77777777" w:rsidR="003D1A13" w:rsidRPr="002979F3" w:rsidRDefault="003D1A13" w:rsidP="002979F3">
      <w:pPr>
        <w:pStyle w:val="ListParagraph"/>
        <w:numPr>
          <w:ilvl w:val="0"/>
          <w:numId w:val="12"/>
        </w:numPr>
        <w:spacing w:before="100" w:beforeAutospacing="1" w:after="100" w:afterAutospacing="1"/>
        <w:ind w:left="763"/>
        <w:rPr>
          <w:rFonts w:ascii="Times New Roman" w:hAnsi="Times New Roman"/>
        </w:rPr>
      </w:pPr>
      <w:r w:rsidRPr="002979F3">
        <w:rPr>
          <w:rFonts w:ascii="Times New Roman" w:hAnsi="Times New Roman"/>
        </w:rPr>
        <w:t>A</w:t>
      </w:r>
      <w:r w:rsidR="003A3522" w:rsidRPr="002979F3">
        <w:rPr>
          <w:rFonts w:ascii="Times New Roman" w:hAnsi="Times New Roman"/>
        </w:rPr>
        <w:t>n optional image and</w:t>
      </w:r>
      <w:r w:rsidRPr="002979F3">
        <w:rPr>
          <w:rFonts w:ascii="Times New Roman" w:hAnsi="Times New Roman"/>
        </w:rPr>
        <w:t xml:space="preserve"> message from the PBM office</w:t>
      </w:r>
    </w:p>
    <w:p w14:paraId="41940C22" w14:textId="77777777" w:rsidR="003D1A13" w:rsidRPr="002979F3" w:rsidRDefault="003D1A13" w:rsidP="002979F3">
      <w:pPr>
        <w:pStyle w:val="ListParagraph"/>
        <w:numPr>
          <w:ilvl w:val="0"/>
          <w:numId w:val="12"/>
        </w:numPr>
        <w:spacing w:before="100" w:beforeAutospacing="1" w:after="100" w:afterAutospacing="1"/>
        <w:ind w:left="763"/>
        <w:rPr>
          <w:rFonts w:ascii="Times New Roman" w:hAnsi="Times New Roman"/>
        </w:rPr>
      </w:pPr>
      <w:r w:rsidRPr="002979F3">
        <w:rPr>
          <w:rFonts w:ascii="Times New Roman" w:hAnsi="Times New Roman"/>
        </w:rPr>
        <w:t>The user’s “Saved Work in Progress”</w:t>
      </w:r>
    </w:p>
    <w:p w14:paraId="41940C23" w14:textId="77777777" w:rsidR="003D1A13" w:rsidRPr="002979F3" w:rsidRDefault="003D1A13" w:rsidP="002979F3">
      <w:pPr>
        <w:pStyle w:val="ListParagraph"/>
        <w:numPr>
          <w:ilvl w:val="0"/>
          <w:numId w:val="12"/>
        </w:numPr>
        <w:spacing w:before="100" w:beforeAutospacing="1" w:after="100" w:afterAutospacing="1"/>
        <w:ind w:left="763"/>
        <w:rPr>
          <w:rFonts w:ascii="Times New Roman" w:hAnsi="Times New Roman"/>
        </w:rPr>
      </w:pPr>
      <w:r w:rsidRPr="002979F3">
        <w:rPr>
          <w:rFonts w:ascii="Times New Roman" w:hAnsi="Times New Roman"/>
        </w:rPr>
        <w:t>Helpful links</w:t>
      </w:r>
      <w:r w:rsidR="000F3663" w:rsidRPr="002979F3">
        <w:rPr>
          <w:rFonts w:ascii="Times New Roman" w:hAnsi="Times New Roman"/>
        </w:rPr>
        <w:t xml:space="preserve"> (at the bottom of the page)</w:t>
      </w:r>
    </w:p>
    <w:p w14:paraId="41940C24" w14:textId="77777777" w:rsidR="003D1A13" w:rsidRPr="002979F3" w:rsidRDefault="003D1A13" w:rsidP="002979F3">
      <w:pPr>
        <w:pStyle w:val="ListParagraph"/>
        <w:numPr>
          <w:ilvl w:val="0"/>
          <w:numId w:val="12"/>
        </w:numPr>
        <w:spacing w:before="100" w:beforeAutospacing="1" w:after="100" w:afterAutospacing="1"/>
        <w:ind w:left="763"/>
        <w:rPr>
          <w:rFonts w:ascii="Times New Roman" w:hAnsi="Times New Roman"/>
        </w:rPr>
      </w:pPr>
      <w:r w:rsidRPr="002979F3">
        <w:rPr>
          <w:rFonts w:ascii="Times New Roman" w:hAnsi="Times New Roman"/>
        </w:rPr>
        <w:t>Application version information</w:t>
      </w:r>
      <w:r w:rsidR="000F3663" w:rsidRPr="002979F3">
        <w:rPr>
          <w:rFonts w:ascii="Times New Roman" w:hAnsi="Times New Roman"/>
        </w:rPr>
        <w:t xml:space="preserve"> (below the helpful links)</w:t>
      </w:r>
    </w:p>
    <w:p w14:paraId="41940C25" w14:textId="77777777" w:rsidR="003D1A13" w:rsidRPr="002979F3" w:rsidRDefault="003D1A13" w:rsidP="002979F3">
      <w:pPr>
        <w:pStyle w:val="ListParagraph"/>
        <w:numPr>
          <w:ilvl w:val="0"/>
          <w:numId w:val="12"/>
        </w:numPr>
        <w:spacing w:before="100" w:beforeAutospacing="1" w:after="100" w:afterAutospacing="1"/>
        <w:ind w:left="763"/>
        <w:rPr>
          <w:rFonts w:ascii="Times New Roman" w:hAnsi="Times New Roman"/>
        </w:rPr>
      </w:pPr>
      <w:r w:rsidRPr="002979F3">
        <w:rPr>
          <w:rFonts w:ascii="Times New Roman" w:hAnsi="Times New Roman"/>
        </w:rPr>
        <w:t>A link to the Simple Search page</w:t>
      </w:r>
      <w:r w:rsidR="000F3663" w:rsidRPr="002979F3">
        <w:rPr>
          <w:rFonts w:ascii="Times New Roman" w:hAnsi="Times New Roman"/>
        </w:rPr>
        <w:t xml:space="preserve"> (Perform Simple Search)</w:t>
      </w:r>
    </w:p>
    <w:p w14:paraId="41940C26" w14:textId="77777777" w:rsidR="003A3522" w:rsidRPr="002979F3" w:rsidRDefault="003A3522" w:rsidP="002979F3">
      <w:pPr>
        <w:pStyle w:val="ListParagraph"/>
        <w:numPr>
          <w:ilvl w:val="0"/>
          <w:numId w:val="12"/>
        </w:numPr>
        <w:spacing w:before="100" w:beforeAutospacing="1" w:after="100" w:afterAutospacing="1"/>
        <w:ind w:left="763"/>
        <w:rPr>
          <w:rFonts w:ascii="Times New Roman" w:hAnsi="Times New Roman"/>
        </w:rPr>
      </w:pPr>
      <w:r w:rsidRPr="002979F3">
        <w:rPr>
          <w:rFonts w:ascii="Times New Roman" w:hAnsi="Times New Roman"/>
        </w:rPr>
        <w:t>The application’s messaging status</w:t>
      </w:r>
      <w:r w:rsidR="000F3663" w:rsidRPr="002979F3">
        <w:rPr>
          <w:rFonts w:ascii="Times New Roman" w:hAnsi="Times New Roman"/>
        </w:rPr>
        <w:t xml:space="preserve"> when appropriate</w:t>
      </w:r>
    </w:p>
    <w:p w14:paraId="41940C27" w14:textId="77777777" w:rsidR="003A3522" w:rsidRPr="004001A5" w:rsidRDefault="003A3522" w:rsidP="004001A5">
      <w:pPr>
        <w:pStyle w:val="NormalText"/>
        <w:rPr>
          <w:u w:val="single"/>
        </w:rPr>
      </w:pPr>
      <w:r w:rsidRPr="004001A5">
        <w:rPr>
          <w:u w:val="single"/>
        </w:rPr>
        <w:t>Saved Work in Progress</w:t>
      </w:r>
    </w:p>
    <w:p w14:paraId="41940C28" w14:textId="77777777" w:rsidR="00FD7F46" w:rsidRDefault="003A3522" w:rsidP="00E671B8">
      <w:pPr>
        <w:spacing w:before="100" w:beforeAutospacing="1" w:after="100" w:afterAutospacing="1"/>
        <w:rPr>
          <w:szCs w:val="22"/>
        </w:rPr>
      </w:pPr>
      <w:r w:rsidRPr="002979F3">
        <w:rPr>
          <w:szCs w:val="22"/>
        </w:rPr>
        <w:t>The system may automatically save work in p</w:t>
      </w:r>
      <w:r w:rsidR="00FD7F46">
        <w:rPr>
          <w:szCs w:val="22"/>
        </w:rPr>
        <w:t>rogress upon system time-out or</w:t>
      </w:r>
      <w:r w:rsidRPr="002979F3">
        <w:rPr>
          <w:szCs w:val="22"/>
        </w:rPr>
        <w:t xml:space="preserve"> a user may elect to save </w:t>
      </w:r>
      <w:r w:rsidR="00FD7F46">
        <w:rPr>
          <w:szCs w:val="22"/>
        </w:rPr>
        <w:t>during various processes by clicking the “Save Work in Progress” button when it is available. S</w:t>
      </w:r>
      <w:r w:rsidRPr="002979F3">
        <w:rPr>
          <w:szCs w:val="22"/>
        </w:rPr>
        <w:t>aved ses</w:t>
      </w:r>
      <w:r w:rsidR="00861B41">
        <w:rPr>
          <w:szCs w:val="22"/>
        </w:rPr>
        <w:t>sions will be displayed in the Saved Work in Progress</w:t>
      </w:r>
      <w:r w:rsidRPr="002979F3">
        <w:rPr>
          <w:szCs w:val="22"/>
        </w:rPr>
        <w:t xml:space="preserve"> table on the home </w:t>
      </w:r>
      <w:r w:rsidR="00FD7F46">
        <w:rPr>
          <w:szCs w:val="22"/>
        </w:rPr>
        <w:t>page</w:t>
      </w:r>
      <w:r w:rsidRPr="002979F3">
        <w:rPr>
          <w:szCs w:val="22"/>
        </w:rPr>
        <w:t>.</w:t>
      </w:r>
      <w:r w:rsidR="00A07044" w:rsidRPr="002979F3">
        <w:rPr>
          <w:szCs w:val="22"/>
        </w:rPr>
        <w:t xml:space="preserve"> </w:t>
      </w:r>
    </w:p>
    <w:p w14:paraId="41940C29" w14:textId="77777777" w:rsidR="00FD7F46" w:rsidRPr="00FD7F46" w:rsidRDefault="00A07044" w:rsidP="002A1E57">
      <w:pPr>
        <w:pStyle w:val="ListParagraph"/>
        <w:numPr>
          <w:ilvl w:val="0"/>
          <w:numId w:val="42"/>
        </w:numPr>
        <w:spacing w:before="100" w:beforeAutospacing="1" w:after="100" w:afterAutospacing="1"/>
        <w:rPr>
          <w:rFonts w:ascii="Times New Roman" w:hAnsi="Times New Roman"/>
        </w:rPr>
      </w:pPr>
      <w:r w:rsidRPr="00FD7F46">
        <w:rPr>
          <w:rFonts w:ascii="Times New Roman" w:hAnsi="Times New Roman"/>
        </w:rPr>
        <w:t xml:space="preserve">The Comment field includes the name the user assigned to the saved work </w:t>
      </w:r>
      <w:proofErr w:type="gramStart"/>
      <w:r w:rsidRPr="00FD7F46">
        <w:rPr>
          <w:rFonts w:ascii="Times New Roman" w:hAnsi="Times New Roman"/>
        </w:rPr>
        <w:t>or</w:t>
      </w:r>
      <w:r w:rsidRPr="00FD7F46">
        <w:rPr>
          <w:rFonts w:ascii="Times New Roman" w:hAnsi="Times New Roman"/>
          <w:b/>
        </w:rPr>
        <w:t xml:space="preserve"> </w:t>
      </w:r>
      <w:r w:rsidR="003A3522" w:rsidRPr="00FD7F46">
        <w:rPr>
          <w:rFonts w:ascii="Times New Roman" w:hAnsi="Times New Roman"/>
          <w:b/>
        </w:rPr>
        <w:t xml:space="preserve"> </w:t>
      </w:r>
      <w:r w:rsidR="003A3522" w:rsidRPr="00FD7F46">
        <w:rPr>
          <w:rFonts w:ascii="Times New Roman" w:hAnsi="Times New Roman"/>
        </w:rPr>
        <w:t>“</w:t>
      </w:r>
      <w:proofErr w:type="gramEnd"/>
      <w:r w:rsidR="003A3522" w:rsidRPr="00FD7F46">
        <w:rPr>
          <w:rFonts w:ascii="Times New Roman" w:hAnsi="Times New Roman"/>
        </w:rPr>
        <w:t xml:space="preserve">AUTO-LOGOUT AUTO-SAVE” </w:t>
      </w:r>
      <w:r w:rsidRPr="00FD7F46">
        <w:rPr>
          <w:rFonts w:ascii="Times New Roman" w:hAnsi="Times New Roman"/>
        </w:rPr>
        <w:t xml:space="preserve">which </w:t>
      </w:r>
      <w:r w:rsidR="003A3522" w:rsidRPr="00FD7F46">
        <w:rPr>
          <w:rFonts w:ascii="Times New Roman" w:hAnsi="Times New Roman"/>
        </w:rPr>
        <w:t xml:space="preserve">designates the work </w:t>
      </w:r>
      <w:r w:rsidRPr="00FD7F46">
        <w:rPr>
          <w:rFonts w:ascii="Times New Roman" w:hAnsi="Times New Roman"/>
        </w:rPr>
        <w:t>was</w:t>
      </w:r>
      <w:r w:rsidR="003A3522" w:rsidRPr="00FD7F46">
        <w:rPr>
          <w:rFonts w:ascii="Times New Roman" w:hAnsi="Times New Roman"/>
        </w:rPr>
        <w:t xml:space="preserve"> saved upon a user’s session time-out.</w:t>
      </w:r>
      <w:r w:rsidRPr="00FD7F46">
        <w:rPr>
          <w:rFonts w:ascii="Times New Roman" w:hAnsi="Times New Roman"/>
          <w:b/>
        </w:rPr>
        <w:t xml:space="preserve"> </w:t>
      </w:r>
    </w:p>
    <w:p w14:paraId="41940C2A" w14:textId="77777777" w:rsidR="00FD7F46" w:rsidRPr="00FD7F46" w:rsidRDefault="00A07044" w:rsidP="002A1E57">
      <w:pPr>
        <w:pStyle w:val="ListParagraph"/>
        <w:numPr>
          <w:ilvl w:val="0"/>
          <w:numId w:val="42"/>
        </w:numPr>
        <w:spacing w:before="100" w:beforeAutospacing="1" w:after="100" w:afterAutospacing="1"/>
        <w:rPr>
          <w:rFonts w:ascii="Times New Roman" w:hAnsi="Times New Roman"/>
        </w:rPr>
      </w:pPr>
      <w:r w:rsidRPr="00FD7F46">
        <w:rPr>
          <w:rFonts w:ascii="Times New Roman" w:hAnsi="Times New Roman"/>
        </w:rPr>
        <w:t>The Date Modified field presents a</w:t>
      </w:r>
      <w:r w:rsidR="003A3522" w:rsidRPr="00FD7F46">
        <w:rPr>
          <w:rFonts w:ascii="Times New Roman" w:hAnsi="Times New Roman"/>
        </w:rPr>
        <w:t xml:space="preserve"> date-time stamp indicating when the item was saved.</w:t>
      </w:r>
      <w:r w:rsidR="00FD7F46" w:rsidRPr="00FD7F46">
        <w:rPr>
          <w:rFonts w:ascii="Times New Roman" w:hAnsi="Times New Roman"/>
        </w:rPr>
        <w:t xml:space="preserve"> </w:t>
      </w:r>
    </w:p>
    <w:p w14:paraId="41940C2B" w14:textId="77777777" w:rsidR="003A3522" w:rsidRPr="00861B41" w:rsidRDefault="00FD7F46" w:rsidP="00861B41">
      <w:pPr>
        <w:spacing w:before="100" w:beforeAutospacing="1" w:after="100" w:afterAutospacing="1"/>
        <w:rPr>
          <w:szCs w:val="22"/>
        </w:rPr>
      </w:pPr>
      <w:r w:rsidRPr="00861B41">
        <w:rPr>
          <w:szCs w:val="22"/>
        </w:rPr>
        <w:t xml:space="preserve">The user can click the link in the “Comment” column to open this saved session from the Home page. The user can also click the link </w:t>
      </w:r>
      <w:r w:rsidR="002C04F2" w:rsidRPr="00861B41">
        <w:rPr>
          <w:szCs w:val="22"/>
        </w:rPr>
        <w:t>“</w:t>
      </w:r>
      <w:r w:rsidRPr="00861B41">
        <w:rPr>
          <w:szCs w:val="22"/>
        </w:rPr>
        <w:t>Saved Work in Progress</w:t>
      </w:r>
      <w:r w:rsidR="002C04F2" w:rsidRPr="00861B41">
        <w:rPr>
          <w:szCs w:val="22"/>
        </w:rPr>
        <w:t>”</w:t>
      </w:r>
      <w:r w:rsidRPr="00861B41">
        <w:rPr>
          <w:szCs w:val="22"/>
        </w:rPr>
        <w:t xml:space="preserve"> and PPS-N will display the Saved Work in Progress tab. </w:t>
      </w:r>
    </w:p>
    <w:p w14:paraId="41940C2C" w14:textId="77777777" w:rsidR="003D1A13" w:rsidRPr="004001A5" w:rsidRDefault="003D1A13" w:rsidP="004001A5">
      <w:pPr>
        <w:rPr>
          <w:u w:val="single"/>
        </w:rPr>
      </w:pPr>
      <w:r w:rsidRPr="004001A5">
        <w:rPr>
          <w:u w:val="single"/>
        </w:rPr>
        <w:t>Messaging Status</w:t>
      </w:r>
    </w:p>
    <w:p w14:paraId="41940C2D" w14:textId="6EB02462" w:rsidR="003D1A13" w:rsidRDefault="003D1A13" w:rsidP="002979F3">
      <w:pPr>
        <w:spacing w:before="100" w:beforeAutospacing="1" w:after="100" w:afterAutospacing="1"/>
        <w:rPr>
          <w:szCs w:val="22"/>
        </w:rPr>
      </w:pPr>
      <w:r w:rsidRPr="002979F3">
        <w:rPr>
          <w:szCs w:val="22"/>
        </w:rPr>
        <w:t>To perform maintenance tasks, a system administrator may turn off communication with the NDFMS se</w:t>
      </w:r>
      <w:r w:rsidR="006B5E29" w:rsidRPr="002979F3">
        <w:rPr>
          <w:szCs w:val="22"/>
        </w:rPr>
        <w:t>r</w:t>
      </w:r>
      <w:r w:rsidRPr="002979F3">
        <w:rPr>
          <w:szCs w:val="22"/>
        </w:rPr>
        <w:t>ver.  When this occurs,</w:t>
      </w:r>
      <w:r w:rsidR="00861B41">
        <w:rPr>
          <w:szCs w:val="22"/>
        </w:rPr>
        <w:t xml:space="preserve"> users will be notified on the H</w:t>
      </w:r>
      <w:r w:rsidRPr="002979F3">
        <w:rPr>
          <w:szCs w:val="22"/>
        </w:rPr>
        <w:t>ome page</w:t>
      </w:r>
      <w:r w:rsidR="007C173F">
        <w:rPr>
          <w:szCs w:val="22"/>
        </w:rPr>
        <w:t xml:space="preserve"> as shown in the previous figure</w:t>
      </w:r>
      <w:r w:rsidRPr="002979F3">
        <w:rPr>
          <w:szCs w:val="22"/>
        </w:rPr>
        <w:t xml:space="preserve">.  New </w:t>
      </w:r>
      <w:r w:rsidRPr="002979F3">
        <w:rPr>
          <w:szCs w:val="22"/>
        </w:rPr>
        <w:lastRenderedPageBreak/>
        <w:t>items and modifications to existing items will be saved to a queue to be process</w:t>
      </w:r>
      <w:r w:rsidR="006B5E29" w:rsidRPr="002979F3">
        <w:rPr>
          <w:szCs w:val="22"/>
        </w:rPr>
        <w:t>ed</w:t>
      </w:r>
      <w:r w:rsidRPr="002979F3">
        <w:rPr>
          <w:szCs w:val="22"/>
        </w:rPr>
        <w:t xml:space="preserve"> </w:t>
      </w:r>
      <w:r w:rsidR="0015310E" w:rsidRPr="002979F3">
        <w:rPr>
          <w:szCs w:val="22"/>
        </w:rPr>
        <w:t>once</w:t>
      </w:r>
      <w:r w:rsidRPr="002979F3">
        <w:rPr>
          <w:szCs w:val="22"/>
        </w:rPr>
        <w:t xml:space="preserve"> the connection is re-established. </w:t>
      </w:r>
    </w:p>
    <w:p w14:paraId="5C5B4D6F" w14:textId="77777777" w:rsidR="00A7486B" w:rsidRDefault="00A7486B" w:rsidP="002979F3">
      <w:pPr>
        <w:spacing w:before="100" w:beforeAutospacing="1" w:after="100" w:afterAutospacing="1"/>
        <w:rPr>
          <w:szCs w:val="22"/>
        </w:rPr>
      </w:pPr>
    </w:p>
    <w:p w14:paraId="41940C2E" w14:textId="77777777" w:rsidR="00410806" w:rsidRPr="002979F3" w:rsidRDefault="00033343" w:rsidP="00A7486B">
      <w:pPr>
        <w:pStyle w:val="Heading2"/>
        <w:spacing w:before="100" w:beforeAutospacing="1" w:after="100" w:afterAutospacing="1"/>
        <w:rPr>
          <w:rFonts w:ascii="Times New Roman" w:hAnsi="Times New Roman" w:cs="Times New Roman"/>
        </w:rPr>
      </w:pPr>
      <w:bookmarkStart w:id="49" w:name="_Toc319063798"/>
      <w:bookmarkStart w:id="50" w:name="_Toc478139645"/>
      <w:r w:rsidRPr="002979F3">
        <w:rPr>
          <w:rFonts w:ascii="Times New Roman" w:hAnsi="Times New Roman" w:cs="Times New Roman"/>
        </w:rPr>
        <w:t>Manage PPS Tab</w:t>
      </w:r>
      <w:bookmarkEnd w:id="49"/>
      <w:bookmarkEnd w:id="50"/>
    </w:p>
    <w:p w14:paraId="41940C2F" w14:textId="77777777" w:rsidR="00033343" w:rsidRPr="002979F3" w:rsidRDefault="00433795" w:rsidP="002979F3">
      <w:pPr>
        <w:pStyle w:val="BodyText"/>
        <w:spacing w:before="100" w:beforeAutospacing="1" w:after="100" w:afterAutospacing="1"/>
      </w:pPr>
      <w:r w:rsidRPr="002979F3">
        <w:t xml:space="preserve">The Manage PPS tab is where most of </w:t>
      </w:r>
      <w:r w:rsidR="004E42C9" w:rsidRPr="002979F3">
        <w:t>the drug management</w:t>
      </w:r>
      <w:r w:rsidRPr="002979F3">
        <w:t xml:space="preserve"> functions</w:t>
      </w:r>
      <w:r w:rsidR="004E42C9" w:rsidRPr="002979F3">
        <w:t xml:space="preserve"> </w:t>
      </w:r>
      <w:r w:rsidRPr="002979F3">
        <w:t>are</w:t>
      </w:r>
      <w:r w:rsidR="004E42C9" w:rsidRPr="002979F3">
        <w:t xml:space="preserve"> accomplished.  This includes </w:t>
      </w:r>
      <w:r w:rsidR="0015310E" w:rsidRPr="002979F3">
        <w:t>searching for</w:t>
      </w:r>
      <w:r w:rsidR="00405E9B" w:rsidRPr="002979F3">
        <w:t xml:space="preserve"> and editing/</w:t>
      </w:r>
      <w:r w:rsidR="004E42C9" w:rsidRPr="002979F3">
        <w:t>adding</w:t>
      </w:r>
      <w:r w:rsidR="00405E9B" w:rsidRPr="002979F3">
        <w:t xml:space="preserve"> new </w:t>
      </w:r>
      <w:r w:rsidR="004E42C9" w:rsidRPr="002979F3">
        <w:t>drugs and their attributes and domains</w:t>
      </w:r>
      <w:r w:rsidR="00405E9B" w:rsidRPr="002979F3">
        <w:t>,</w:t>
      </w:r>
      <w:r w:rsidR="004E42C9" w:rsidRPr="002979F3">
        <w:t xml:space="preserve"> </w:t>
      </w:r>
      <w:r w:rsidR="00405E9B" w:rsidRPr="002979F3">
        <w:t>performing</w:t>
      </w:r>
      <w:r w:rsidR="004E42C9" w:rsidRPr="002979F3">
        <w:t xml:space="preserve"> the </w:t>
      </w:r>
      <w:r w:rsidR="00405E9B" w:rsidRPr="002979F3">
        <w:t>approval process for those drug and attribute additions or revisions</w:t>
      </w:r>
      <w:r w:rsidR="0015310E" w:rsidRPr="002979F3">
        <w:t>, and continuing work that was previously saved.</w:t>
      </w:r>
    </w:p>
    <w:p w14:paraId="41940C30"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3D" wp14:editId="41940F3E">
            <wp:extent cx="5943600" cy="646430"/>
            <wp:effectExtent l="0" t="0" r="0" b="1270"/>
            <wp:docPr id="6" name="Picture 40" descr="Manage PP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nage PPS Tab"/>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46430"/>
                    </a:xfrm>
                    <a:prstGeom prst="rect">
                      <a:avLst/>
                    </a:prstGeom>
                    <a:noFill/>
                    <a:ln>
                      <a:noFill/>
                    </a:ln>
                  </pic:spPr>
                </pic:pic>
              </a:graphicData>
            </a:graphic>
          </wp:inline>
        </w:drawing>
      </w:r>
    </w:p>
    <w:p w14:paraId="41940C31" w14:textId="2B0B0943" w:rsidR="00033343" w:rsidRPr="002979F3" w:rsidRDefault="00837E5C" w:rsidP="002979F3">
      <w:pPr>
        <w:pStyle w:val="Caption"/>
        <w:spacing w:before="100" w:beforeAutospacing="1" w:after="100" w:afterAutospacing="1"/>
        <w:rPr>
          <w:rFonts w:ascii="Times New Roman" w:hAnsi="Times New Roman"/>
        </w:rPr>
      </w:pPr>
      <w:bookmarkStart w:id="51" w:name="_Toc319063917"/>
      <w:bookmarkStart w:id="52" w:name="_Toc47813954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5</w:t>
      </w:r>
      <w:r w:rsidR="00152CEF">
        <w:rPr>
          <w:rFonts w:ascii="Times New Roman" w:hAnsi="Times New Roman"/>
        </w:rPr>
        <w:fldChar w:fldCharType="end"/>
      </w:r>
      <w:r w:rsidRPr="002979F3">
        <w:rPr>
          <w:rFonts w:ascii="Times New Roman" w:hAnsi="Times New Roman"/>
        </w:rPr>
        <w:t>: Manage PPS Tab</w:t>
      </w:r>
      <w:bookmarkEnd w:id="51"/>
      <w:bookmarkEnd w:id="52"/>
    </w:p>
    <w:p w14:paraId="41940C32" w14:textId="77777777" w:rsidR="00433795" w:rsidRPr="002979F3" w:rsidRDefault="00433795" w:rsidP="002979F3">
      <w:pPr>
        <w:pStyle w:val="BodyText"/>
        <w:spacing w:before="100" w:beforeAutospacing="1" w:after="100" w:afterAutospacing="1"/>
      </w:pPr>
      <w:r w:rsidRPr="002979F3">
        <w:t>The five tabs found under the Manage PPS tab include:</w:t>
      </w:r>
    </w:p>
    <w:p w14:paraId="41940C33" w14:textId="77777777" w:rsidR="00D13668" w:rsidRPr="002979F3" w:rsidRDefault="008146C2" w:rsidP="002979F3">
      <w:pPr>
        <w:pStyle w:val="BodyText"/>
        <w:numPr>
          <w:ilvl w:val="0"/>
          <w:numId w:val="14"/>
        </w:numPr>
        <w:spacing w:before="100" w:beforeAutospacing="1" w:after="100" w:afterAutospacing="1"/>
      </w:pPr>
      <w:r w:rsidRPr="002979F3">
        <w:t>Enter/Edit Items – search for, edit and create new items.</w:t>
      </w:r>
    </w:p>
    <w:p w14:paraId="41940C34" w14:textId="77777777" w:rsidR="008146C2" w:rsidRPr="002979F3" w:rsidRDefault="008146C2" w:rsidP="002979F3">
      <w:pPr>
        <w:pStyle w:val="BodyText"/>
        <w:numPr>
          <w:ilvl w:val="0"/>
          <w:numId w:val="14"/>
        </w:numPr>
        <w:spacing w:before="100" w:beforeAutospacing="1" w:after="100" w:afterAutospacing="1"/>
      </w:pPr>
      <w:r w:rsidRPr="002979F3">
        <w:t>Requests – review and approve item additions or revisions requiring approval.</w:t>
      </w:r>
    </w:p>
    <w:p w14:paraId="41940C35" w14:textId="77777777" w:rsidR="008146C2" w:rsidRPr="002979F3" w:rsidRDefault="008146C2" w:rsidP="002979F3">
      <w:pPr>
        <w:pStyle w:val="BodyText"/>
        <w:numPr>
          <w:ilvl w:val="0"/>
          <w:numId w:val="14"/>
        </w:numPr>
        <w:spacing w:before="100" w:beforeAutospacing="1" w:after="100" w:afterAutospacing="1"/>
      </w:pPr>
      <w:r w:rsidRPr="002979F3">
        <w:t>Saved Work in Progress – review work that was saved for later completion.</w:t>
      </w:r>
    </w:p>
    <w:p w14:paraId="41940C36" w14:textId="77777777" w:rsidR="008146C2" w:rsidRPr="002979F3" w:rsidRDefault="008146C2" w:rsidP="002979F3">
      <w:pPr>
        <w:pStyle w:val="BodyText"/>
        <w:numPr>
          <w:ilvl w:val="0"/>
          <w:numId w:val="14"/>
        </w:numPr>
        <w:spacing w:before="100" w:beforeAutospacing="1" w:after="100" w:afterAutospacing="1"/>
      </w:pPr>
      <w:r w:rsidRPr="002979F3">
        <w:t>PPS Data Elements – search for, edit and create new domains.</w:t>
      </w:r>
    </w:p>
    <w:p w14:paraId="41940C37" w14:textId="77777777" w:rsidR="008146C2" w:rsidRPr="002979F3" w:rsidRDefault="008146C2" w:rsidP="002979F3">
      <w:pPr>
        <w:pStyle w:val="BodyText"/>
        <w:numPr>
          <w:ilvl w:val="0"/>
          <w:numId w:val="14"/>
        </w:numPr>
        <w:spacing w:before="100" w:beforeAutospacing="1" w:after="100" w:afterAutospacing="1"/>
      </w:pPr>
      <w:r w:rsidRPr="002979F3">
        <w:t>PPS Data Requests – review and approve domain additions or revisions requiring approval.</w:t>
      </w:r>
    </w:p>
    <w:p w14:paraId="41940C38" w14:textId="662277B6" w:rsidR="00033343" w:rsidRPr="002979F3" w:rsidRDefault="00EC0920" w:rsidP="00622F8B">
      <w:pPr>
        <w:pStyle w:val="Heading3"/>
      </w:pPr>
      <w:bookmarkStart w:id="53" w:name="_Toc319063799"/>
      <w:bookmarkStart w:id="54" w:name="_Toc478139646"/>
      <w:r w:rsidRPr="002979F3">
        <w:t>Enter / Edit Items Tab</w:t>
      </w:r>
      <w:bookmarkEnd w:id="53"/>
      <w:bookmarkEnd w:id="54"/>
    </w:p>
    <w:p w14:paraId="41940C39" w14:textId="77777777" w:rsidR="00FE0CF2" w:rsidRPr="002979F3" w:rsidRDefault="00433795" w:rsidP="002979F3">
      <w:pPr>
        <w:pStyle w:val="BodyText"/>
        <w:spacing w:before="100" w:beforeAutospacing="1" w:after="100" w:afterAutospacing="1"/>
      </w:pPr>
      <w:r w:rsidRPr="002979F3">
        <w:t xml:space="preserve">The Enter / Edit Items tab provides the </w:t>
      </w:r>
      <w:r w:rsidR="004E42C9" w:rsidRPr="002979F3">
        <w:t>means for searching the system for drug information</w:t>
      </w:r>
      <w:r w:rsidR="00FE0CF2" w:rsidRPr="002979F3">
        <w:t>.</w:t>
      </w:r>
      <w:r w:rsidR="004E42C9" w:rsidRPr="002979F3">
        <w:t xml:space="preserve">  </w:t>
      </w:r>
      <w:r w:rsidR="00FE0CF2" w:rsidRPr="002979F3">
        <w:t xml:space="preserve">From this page, </w:t>
      </w:r>
      <w:r w:rsidRPr="002979F3">
        <w:t xml:space="preserve">search result </w:t>
      </w:r>
      <w:r w:rsidR="00FE0CF2" w:rsidRPr="002979F3">
        <w:t xml:space="preserve">items can </w:t>
      </w:r>
      <w:r w:rsidRPr="002979F3">
        <w:t xml:space="preserve">then </w:t>
      </w:r>
      <w:r w:rsidR="00FE0CF2" w:rsidRPr="002979F3">
        <w:t>be selected for review or edit, and the user can choose to create new items.</w:t>
      </w:r>
    </w:p>
    <w:p w14:paraId="41940C3A" w14:textId="77777777" w:rsidR="009F5531" w:rsidRPr="002979F3" w:rsidRDefault="00E97F9C" w:rsidP="002979F3">
      <w:pPr>
        <w:pStyle w:val="BodyText"/>
        <w:keepNext/>
        <w:spacing w:before="100" w:beforeAutospacing="1" w:after="100" w:afterAutospacing="1"/>
      </w:pPr>
      <w:r>
        <w:rPr>
          <w:noProof/>
        </w:rPr>
        <w:drawing>
          <wp:inline distT="0" distB="0" distL="0" distR="0" wp14:anchorId="41940F3F" wp14:editId="61609454">
            <wp:extent cx="5029200" cy="1406106"/>
            <wp:effectExtent l="0" t="0" r="0" b="3810"/>
            <wp:docPr id="7" name="Picture 41" descr="Simple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imple Search"/>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5244"/>
                    <a:stretch/>
                  </pic:blipFill>
                  <pic:spPr bwMode="auto">
                    <a:xfrm>
                      <a:off x="0" y="0"/>
                      <a:ext cx="5037512" cy="1408430"/>
                    </a:xfrm>
                    <a:prstGeom prst="rect">
                      <a:avLst/>
                    </a:prstGeom>
                    <a:noFill/>
                    <a:ln>
                      <a:noFill/>
                    </a:ln>
                    <a:extLst>
                      <a:ext uri="{53640926-AAD7-44D8-BBD7-CCE9431645EC}">
                        <a14:shadowObscured xmlns:a14="http://schemas.microsoft.com/office/drawing/2010/main"/>
                      </a:ext>
                    </a:extLst>
                  </pic:spPr>
                </pic:pic>
              </a:graphicData>
            </a:graphic>
          </wp:inline>
        </w:drawing>
      </w:r>
    </w:p>
    <w:p w14:paraId="41940C3B" w14:textId="3D290132" w:rsidR="009F5531" w:rsidRPr="002979F3" w:rsidRDefault="009F5531" w:rsidP="002979F3">
      <w:pPr>
        <w:pStyle w:val="Caption"/>
        <w:spacing w:before="100" w:beforeAutospacing="1" w:after="100" w:afterAutospacing="1"/>
        <w:rPr>
          <w:rFonts w:ascii="Times New Roman" w:hAnsi="Times New Roman"/>
        </w:rPr>
      </w:pPr>
      <w:bookmarkStart w:id="55" w:name="_Toc319063918"/>
      <w:bookmarkStart w:id="56" w:name="_Toc47813954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6</w:t>
      </w:r>
      <w:r w:rsidR="00152CEF">
        <w:rPr>
          <w:rFonts w:ascii="Times New Roman" w:hAnsi="Times New Roman"/>
        </w:rPr>
        <w:fldChar w:fldCharType="end"/>
      </w:r>
      <w:r w:rsidRPr="002979F3">
        <w:rPr>
          <w:rFonts w:ascii="Times New Roman" w:hAnsi="Times New Roman"/>
        </w:rPr>
        <w:t>: Simple Search</w:t>
      </w:r>
      <w:bookmarkEnd w:id="55"/>
      <w:bookmarkEnd w:id="56"/>
    </w:p>
    <w:p w14:paraId="41940C3C" w14:textId="77777777" w:rsidR="009F5531" w:rsidRPr="002979F3" w:rsidRDefault="009F5531" w:rsidP="002979F3">
      <w:pPr>
        <w:pStyle w:val="BodyText"/>
        <w:spacing w:before="100" w:beforeAutospacing="1" w:after="100" w:afterAutospacing="1"/>
      </w:pPr>
      <w:r w:rsidRPr="002979F3">
        <w:t>The search process includes the following steps:</w:t>
      </w:r>
    </w:p>
    <w:p w14:paraId="41940C3D" w14:textId="77777777" w:rsidR="00433795" w:rsidRPr="002979F3" w:rsidRDefault="00433795" w:rsidP="002A1E57">
      <w:pPr>
        <w:pStyle w:val="ListParagraph"/>
        <w:numPr>
          <w:ilvl w:val="0"/>
          <w:numId w:val="31"/>
        </w:numPr>
        <w:spacing w:before="100" w:beforeAutospacing="1" w:after="100" w:afterAutospacing="1"/>
        <w:rPr>
          <w:rFonts w:ascii="Times New Roman" w:hAnsi="Times New Roman"/>
        </w:rPr>
      </w:pPr>
      <w:r w:rsidRPr="002979F3">
        <w:rPr>
          <w:rFonts w:ascii="Times New Roman" w:hAnsi="Times New Roman"/>
        </w:rPr>
        <w:t>Enter text in the “Search For” field</w:t>
      </w:r>
    </w:p>
    <w:p w14:paraId="41940C3E" w14:textId="77777777" w:rsidR="009F5531" w:rsidRPr="002979F3" w:rsidRDefault="009F5531" w:rsidP="002A1E57">
      <w:pPr>
        <w:pStyle w:val="ListParagraph"/>
        <w:numPr>
          <w:ilvl w:val="0"/>
          <w:numId w:val="31"/>
        </w:numPr>
        <w:spacing w:before="100" w:beforeAutospacing="1" w:after="100" w:afterAutospacing="1"/>
        <w:rPr>
          <w:rFonts w:ascii="Times New Roman" w:hAnsi="Times New Roman"/>
        </w:rPr>
      </w:pPr>
      <w:r w:rsidRPr="002979F3">
        <w:rPr>
          <w:rFonts w:ascii="Times New Roman" w:hAnsi="Times New Roman"/>
        </w:rPr>
        <w:t>Select the “Item Type”</w:t>
      </w:r>
    </w:p>
    <w:p w14:paraId="41940C3F" w14:textId="77777777" w:rsidR="009F5531" w:rsidRPr="002979F3" w:rsidRDefault="009F5531" w:rsidP="002A1E57">
      <w:pPr>
        <w:pStyle w:val="ListParagraph"/>
        <w:numPr>
          <w:ilvl w:val="0"/>
          <w:numId w:val="31"/>
        </w:numPr>
        <w:spacing w:before="100" w:beforeAutospacing="1" w:after="100" w:afterAutospacing="1"/>
        <w:rPr>
          <w:rFonts w:ascii="Times New Roman" w:hAnsi="Times New Roman"/>
        </w:rPr>
      </w:pPr>
      <w:r w:rsidRPr="002979F3">
        <w:rPr>
          <w:rFonts w:ascii="Times New Roman" w:hAnsi="Times New Roman"/>
        </w:rPr>
        <w:t>Select the “Search Field”</w:t>
      </w:r>
    </w:p>
    <w:p w14:paraId="41940C40" w14:textId="77777777" w:rsidR="009F5531" w:rsidRPr="002979F3" w:rsidRDefault="009F5531" w:rsidP="002A1E57">
      <w:pPr>
        <w:pStyle w:val="ListParagraph"/>
        <w:numPr>
          <w:ilvl w:val="0"/>
          <w:numId w:val="31"/>
        </w:numPr>
        <w:spacing w:before="100" w:beforeAutospacing="1" w:after="100" w:afterAutospacing="1"/>
        <w:rPr>
          <w:rFonts w:ascii="Times New Roman" w:hAnsi="Times New Roman"/>
        </w:rPr>
      </w:pPr>
      <w:r w:rsidRPr="002979F3">
        <w:rPr>
          <w:rFonts w:ascii="Times New Roman" w:hAnsi="Times New Roman"/>
        </w:rPr>
        <w:lastRenderedPageBreak/>
        <w:t>Select any applicable filters and options</w:t>
      </w:r>
    </w:p>
    <w:p w14:paraId="41940C41" w14:textId="77777777" w:rsidR="009F5531" w:rsidRPr="002979F3" w:rsidRDefault="009F5531" w:rsidP="002A1E57">
      <w:pPr>
        <w:pStyle w:val="ListParagraph"/>
        <w:numPr>
          <w:ilvl w:val="1"/>
          <w:numId w:val="31"/>
        </w:numPr>
        <w:spacing w:before="100" w:beforeAutospacing="1" w:after="100" w:afterAutospacing="1"/>
        <w:rPr>
          <w:rFonts w:ascii="Times New Roman" w:hAnsi="Times New Roman"/>
        </w:rPr>
      </w:pPr>
      <w:r w:rsidRPr="002979F3">
        <w:rPr>
          <w:rFonts w:ascii="Times New Roman" w:hAnsi="Times New Roman"/>
        </w:rPr>
        <w:t>Category</w:t>
      </w:r>
    </w:p>
    <w:p w14:paraId="41940C42" w14:textId="77777777" w:rsidR="009F5531" w:rsidRPr="002979F3" w:rsidRDefault="009F5531" w:rsidP="002A1E57">
      <w:pPr>
        <w:pStyle w:val="ListParagraph"/>
        <w:numPr>
          <w:ilvl w:val="1"/>
          <w:numId w:val="31"/>
        </w:numPr>
        <w:spacing w:before="100" w:beforeAutospacing="1" w:after="100" w:afterAutospacing="1"/>
        <w:rPr>
          <w:rFonts w:ascii="Times New Roman" w:hAnsi="Times New Roman"/>
        </w:rPr>
      </w:pPr>
      <w:r w:rsidRPr="002979F3">
        <w:rPr>
          <w:rFonts w:ascii="Times New Roman" w:hAnsi="Times New Roman"/>
        </w:rPr>
        <w:t>Sub-Category</w:t>
      </w:r>
    </w:p>
    <w:p w14:paraId="41940C43" w14:textId="77777777" w:rsidR="009F5531" w:rsidRPr="002979F3" w:rsidRDefault="009F5531" w:rsidP="002A1E57">
      <w:pPr>
        <w:pStyle w:val="ListParagraph"/>
        <w:numPr>
          <w:ilvl w:val="1"/>
          <w:numId w:val="31"/>
        </w:numPr>
        <w:spacing w:before="100" w:beforeAutospacing="1" w:after="100" w:afterAutospacing="1"/>
        <w:rPr>
          <w:rFonts w:ascii="Times New Roman" w:hAnsi="Times New Roman"/>
        </w:rPr>
      </w:pPr>
      <w:r w:rsidRPr="002979F3">
        <w:rPr>
          <w:rFonts w:ascii="Times New Roman" w:hAnsi="Times New Roman"/>
        </w:rPr>
        <w:t>Item Status</w:t>
      </w:r>
    </w:p>
    <w:p w14:paraId="41940C44" w14:textId="77777777" w:rsidR="009F5531" w:rsidRPr="002979F3" w:rsidRDefault="009F5531" w:rsidP="002A1E57">
      <w:pPr>
        <w:pStyle w:val="ListParagraph"/>
        <w:numPr>
          <w:ilvl w:val="1"/>
          <w:numId w:val="31"/>
        </w:numPr>
        <w:spacing w:before="100" w:beforeAutospacing="1" w:after="100" w:afterAutospacing="1"/>
        <w:rPr>
          <w:rFonts w:ascii="Times New Roman" w:hAnsi="Times New Roman"/>
        </w:rPr>
      </w:pPr>
      <w:r w:rsidRPr="002979F3">
        <w:rPr>
          <w:rFonts w:ascii="Times New Roman" w:hAnsi="Times New Roman"/>
        </w:rPr>
        <w:t>New Item Request</w:t>
      </w:r>
    </w:p>
    <w:p w14:paraId="41940C45" w14:textId="77777777" w:rsidR="00033343" w:rsidRPr="002979F3" w:rsidRDefault="009F5531" w:rsidP="002A1E57">
      <w:pPr>
        <w:pStyle w:val="ListParagraph"/>
        <w:numPr>
          <w:ilvl w:val="0"/>
          <w:numId w:val="31"/>
        </w:numPr>
        <w:spacing w:before="100" w:beforeAutospacing="1" w:after="100" w:afterAutospacing="1"/>
        <w:rPr>
          <w:rFonts w:ascii="Times New Roman" w:hAnsi="Times New Roman"/>
        </w:rPr>
      </w:pPr>
      <w:r w:rsidRPr="002979F3">
        <w:rPr>
          <w:rFonts w:ascii="Times New Roman" w:hAnsi="Times New Roman"/>
        </w:rPr>
        <w:t>Click the “Search</w:t>
      </w:r>
      <w:r w:rsidR="00293C03" w:rsidRPr="002979F3">
        <w:rPr>
          <w:rFonts w:ascii="Times New Roman" w:hAnsi="Times New Roman"/>
        </w:rPr>
        <w:t>” button</w:t>
      </w:r>
    </w:p>
    <w:p w14:paraId="41940C46" w14:textId="77777777" w:rsidR="00293C03" w:rsidRPr="002979F3" w:rsidRDefault="00293C03" w:rsidP="002979F3">
      <w:pPr>
        <w:spacing w:before="100" w:beforeAutospacing="1" w:after="100" w:afterAutospacing="1"/>
      </w:pPr>
      <w:r w:rsidRPr="002979F3">
        <w:t>These steps are further explained below.</w:t>
      </w:r>
    </w:p>
    <w:p w14:paraId="41940C47" w14:textId="77777777" w:rsidR="0083465F" w:rsidRPr="004001A5" w:rsidRDefault="0083465F" w:rsidP="002A1E57">
      <w:pPr>
        <w:pStyle w:val="BodyText"/>
        <w:numPr>
          <w:ilvl w:val="0"/>
          <w:numId w:val="32"/>
        </w:numPr>
        <w:spacing w:before="100" w:beforeAutospacing="1" w:after="100" w:afterAutospacing="1"/>
      </w:pPr>
      <w:r w:rsidRPr="004001A5">
        <w:t>Select an Item Type</w:t>
      </w:r>
    </w:p>
    <w:p w14:paraId="41940C48" w14:textId="77777777" w:rsidR="004E42C9" w:rsidRPr="002979F3" w:rsidRDefault="004E42C9" w:rsidP="004001A5">
      <w:pPr>
        <w:pStyle w:val="BodyText"/>
        <w:spacing w:before="100" w:beforeAutospacing="1" w:after="100" w:afterAutospacing="1"/>
        <w:ind w:left="360"/>
      </w:pPr>
      <w:r w:rsidRPr="002979F3">
        <w:t>The Item type consists of three entries relating to the three main types of drugs in</w:t>
      </w:r>
      <w:r w:rsidR="00CE50C5" w:rsidRPr="002979F3">
        <w:t xml:space="preserve"> the system: NDC, Product, or Orderable Item. </w:t>
      </w:r>
    </w:p>
    <w:p w14:paraId="41940C49"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41" wp14:editId="39E0C669">
            <wp:extent cx="5029200" cy="1397479"/>
            <wp:effectExtent l="0" t="0" r="0" b="0"/>
            <wp:docPr id="8" name="Picture 46" descr="Simple Search Select Item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imple Search Select Item Typ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5106"/>
                    <a:stretch/>
                  </pic:blipFill>
                  <pic:spPr bwMode="auto">
                    <a:xfrm>
                      <a:off x="0" y="0"/>
                      <a:ext cx="5045758" cy="1402080"/>
                    </a:xfrm>
                    <a:prstGeom prst="rect">
                      <a:avLst/>
                    </a:prstGeom>
                    <a:noFill/>
                    <a:ln>
                      <a:noFill/>
                    </a:ln>
                    <a:extLst>
                      <a:ext uri="{53640926-AAD7-44D8-BBD7-CCE9431645EC}">
                        <a14:shadowObscured xmlns:a14="http://schemas.microsoft.com/office/drawing/2010/main"/>
                      </a:ext>
                    </a:extLst>
                  </pic:spPr>
                </pic:pic>
              </a:graphicData>
            </a:graphic>
          </wp:inline>
        </w:drawing>
      </w:r>
    </w:p>
    <w:p w14:paraId="41940C4A" w14:textId="6346AF57" w:rsidR="00263456" w:rsidRPr="002979F3" w:rsidRDefault="00837E5C" w:rsidP="002979F3">
      <w:pPr>
        <w:pStyle w:val="Caption"/>
        <w:spacing w:before="100" w:beforeAutospacing="1" w:after="100" w:afterAutospacing="1"/>
        <w:rPr>
          <w:rFonts w:ascii="Times New Roman" w:hAnsi="Times New Roman"/>
        </w:rPr>
      </w:pPr>
      <w:bookmarkStart w:id="57" w:name="_Toc319063919"/>
      <w:bookmarkStart w:id="58" w:name="_Toc47813954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7</w:t>
      </w:r>
      <w:r w:rsidR="00152CEF">
        <w:rPr>
          <w:rFonts w:ascii="Times New Roman" w:hAnsi="Times New Roman"/>
        </w:rPr>
        <w:fldChar w:fldCharType="end"/>
      </w:r>
      <w:r w:rsidRPr="002979F3">
        <w:rPr>
          <w:rFonts w:ascii="Times New Roman" w:hAnsi="Times New Roman"/>
        </w:rPr>
        <w:t>: Simple Search Select Item Type</w:t>
      </w:r>
      <w:bookmarkEnd w:id="57"/>
      <w:bookmarkEnd w:id="58"/>
    </w:p>
    <w:p w14:paraId="41940C4B" w14:textId="4E03FC25" w:rsidR="0083465F" w:rsidRPr="004001A5" w:rsidRDefault="0083465F" w:rsidP="002A1E57">
      <w:pPr>
        <w:pStyle w:val="BodyText"/>
        <w:numPr>
          <w:ilvl w:val="0"/>
          <w:numId w:val="32"/>
        </w:numPr>
        <w:spacing w:before="100" w:beforeAutospacing="1" w:after="100" w:afterAutospacing="1"/>
      </w:pPr>
      <w:r w:rsidRPr="004001A5">
        <w:t>Select a Search Field</w:t>
      </w:r>
    </w:p>
    <w:p w14:paraId="41940C4C" w14:textId="77777777" w:rsidR="004E42C9" w:rsidRDefault="004E42C9" w:rsidP="004001A5">
      <w:pPr>
        <w:pStyle w:val="BodyText"/>
        <w:spacing w:before="100" w:beforeAutospacing="1" w:after="100" w:afterAutospacing="1"/>
        <w:ind w:left="360"/>
      </w:pPr>
      <w:r w:rsidRPr="002979F3">
        <w:t>The Search field</w:t>
      </w:r>
      <w:r w:rsidR="00CE50C5" w:rsidRPr="002979F3">
        <w:t xml:space="preserve"> dropdown list </w:t>
      </w:r>
      <w:r w:rsidRPr="002979F3">
        <w:t xml:space="preserve">is dependent upon the </w:t>
      </w:r>
      <w:r w:rsidR="00CE50C5" w:rsidRPr="002979F3">
        <w:t xml:space="preserve">chosen </w:t>
      </w:r>
      <w:r w:rsidR="0044692B">
        <w:t xml:space="preserve">item type. </w:t>
      </w:r>
      <w:r w:rsidRPr="002979F3">
        <w:t xml:space="preserve">If </w:t>
      </w:r>
      <w:r w:rsidR="00CE50C5" w:rsidRPr="002979F3">
        <w:t>the user</w:t>
      </w:r>
      <w:r w:rsidRPr="002979F3">
        <w:t xml:space="preserve"> choose</w:t>
      </w:r>
      <w:r w:rsidR="00CE50C5" w:rsidRPr="002979F3">
        <w:t>s</w:t>
      </w:r>
      <w:r w:rsidRPr="002979F3">
        <w:t xml:space="preserve"> NDC as the item type then the Search Field dropdown will populate with </w:t>
      </w:r>
      <w:r w:rsidR="00CE50C5" w:rsidRPr="002979F3">
        <w:t xml:space="preserve">searchable </w:t>
      </w:r>
      <w:r w:rsidRPr="002979F3">
        <w:t xml:space="preserve">NDC fields.  If Product </w:t>
      </w:r>
      <w:r w:rsidR="00CE50C5" w:rsidRPr="002979F3">
        <w:t xml:space="preserve">is chosen </w:t>
      </w:r>
      <w:r w:rsidRPr="002979F3">
        <w:t>as the item type</w:t>
      </w:r>
      <w:r w:rsidR="00CE50C5" w:rsidRPr="002979F3">
        <w:t>,</w:t>
      </w:r>
      <w:r w:rsidRPr="002979F3">
        <w:t xml:space="preserve"> then the Search field dropdown will populate with </w:t>
      </w:r>
      <w:r w:rsidR="00CE50C5" w:rsidRPr="002979F3">
        <w:t xml:space="preserve">searchable </w:t>
      </w:r>
      <w:r w:rsidRPr="002979F3">
        <w:t>Product Fields.</w:t>
      </w:r>
      <w:r w:rsidR="00CE50C5" w:rsidRPr="002979F3">
        <w:t xml:space="preserve"> Likewise, if Orderable Item is the selected item type, then the Search Field dropdown list will contain searchable OI fields.</w:t>
      </w:r>
      <w:r w:rsidR="00613616" w:rsidRPr="002979F3">
        <w:t xml:space="preserve"> The actual searchable fields for each item type are shown </w:t>
      </w:r>
      <w:r w:rsidR="009F5531" w:rsidRPr="002979F3">
        <w:t xml:space="preserve">in the table </w:t>
      </w:r>
      <w:r w:rsidR="00613616" w:rsidRPr="002979F3">
        <w:t>below the next figure.</w:t>
      </w:r>
      <w:bookmarkStart w:id="59" w:name="p014"/>
      <w:bookmarkEnd w:id="59"/>
    </w:p>
    <w:p w14:paraId="4D58F429" w14:textId="3BAA3FBA" w:rsidR="00260931" w:rsidRPr="002979F3" w:rsidRDefault="00260931" w:rsidP="00260931">
      <w:pPr>
        <w:pStyle w:val="BodyText"/>
        <w:spacing w:before="100" w:beforeAutospacing="1" w:after="100" w:afterAutospacing="1"/>
      </w:pPr>
      <w:r>
        <w:rPr>
          <w:noProof/>
        </w:rPr>
        <w:drawing>
          <wp:inline distT="0" distB="0" distL="0" distR="0" wp14:anchorId="20C0CD91" wp14:editId="4CE6D40D">
            <wp:extent cx="5132717" cy="1682115"/>
            <wp:effectExtent l="0" t="0" r="0" b="0"/>
            <wp:docPr id="99" name="Picture 99" descr="Simple Search Select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r="13643"/>
                    <a:stretch/>
                  </pic:blipFill>
                  <pic:spPr bwMode="auto">
                    <a:xfrm>
                      <a:off x="0" y="0"/>
                      <a:ext cx="5132717" cy="1682115"/>
                    </a:xfrm>
                    <a:prstGeom prst="rect">
                      <a:avLst/>
                    </a:prstGeom>
                    <a:noFill/>
                    <a:ln>
                      <a:noFill/>
                    </a:ln>
                    <a:extLst>
                      <a:ext uri="{53640926-AAD7-44D8-BBD7-CCE9431645EC}">
                        <a14:shadowObscured xmlns:a14="http://schemas.microsoft.com/office/drawing/2010/main"/>
                      </a:ext>
                    </a:extLst>
                  </pic:spPr>
                </pic:pic>
              </a:graphicData>
            </a:graphic>
          </wp:inline>
        </w:drawing>
      </w:r>
    </w:p>
    <w:p w14:paraId="41940C4E" w14:textId="0ABC25D6" w:rsidR="00613616" w:rsidRPr="002979F3" w:rsidRDefault="00837E5C" w:rsidP="00E671B8">
      <w:pPr>
        <w:pStyle w:val="Caption"/>
        <w:spacing w:before="100" w:beforeAutospacing="1" w:after="100" w:afterAutospacing="1"/>
        <w:rPr>
          <w:rFonts w:ascii="Times New Roman" w:hAnsi="Times New Roman"/>
        </w:rPr>
      </w:pPr>
      <w:bookmarkStart w:id="60" w:name="_Toc319063920"/>
      <w:bookmarkStart w:id="61" w:name="_Toc47813954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8</w:t>
      </w:r>
      <w:r w:rsidR="00152CEF">
        <w:rPr>
          <w:rFonts w:ascii="Times New Roman" w:hAnsi="Times New Roman"/>
        </w:rPr>
        <w:fldChar w:fldCharType="end"/>
      </w:r>
      <w:r w:rsidRPr="002979F3">
        <w:rPr>
          <w:rFonts w:ascii="Times New Roman" w:hAnsi="Times New Roman"/>
        </w:rPr>
        <w:t>: Simple Search Select Search Field</w:t>
      </w:r>
      <w:bookmarkEnd w:id="60"/>
      <w:bookmarkEnd w:id="61"/>
    </w:p>
    <w:p w14:paraId="41940C4F" w14:textId="3D686E08" w:rsidR="00613616" w:rsidRPr="002979F3" w:rsidRDefault="00613616" w:rsidP="002979F3">
      <w:pPr>
        <w:pStyle w:val="Caption"/>
        <w:keepNext/>
        <w:spacing w:before="100" w:beforeAutospacing="1" w:after="100" w:afterAutospacing="1"/>
        <w:rPr>
          <w:rFonts w:ascii="Times New Roman" w:hAnsi="Times New Roman"/>
        </w:rPr>
      </w:pPr>
      <w:bookmarkStart w:id="62" w:name="_Toc478139435"/>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4</w:t>
      </w:r>
      <w:r w:rsidR="009B267F">
        <w:rPr>
          <w:rFonts w:ascii="Times New Roman" w:hAnsi="Times New Roman"/>
        </w:rPr>
        <w:fldChar w:fldCharType="end"/>
      </w:r>
      <w:r w:rsidRPr="002979F3">
        <w:rPr>
          <w:rFonts w:ascii="Times New Roman" w:hAnsi="Times New Roman"/>
        </w:rPr>
        <w:t>: Entity Types and Respective Search Fields</w:t>
      </w:r>
      <w:bookmarkStart w:id="63" w:name="p015"/>
      <w:bookmarkEnd w:id="62"/>
      <w:bookmarkEnd w:id="63"/>
    </w:p>
    <w:tbl>
      <w:tblPr>
        <w:tblW w:w="0" w:type="auto"/>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Description w:val="Entity Types and Respective Search Fields"/>
      </w:tblPr>
      <w:tblGrid>
        <w:gridCol w:w="4788"/>
        <w:gridCol w:w="4788"/>
      </w:tblGrid>
      <w:tr w:rsidR="0052084F" w:rsidRPr="009208CF" w14:paraId="41940C52" w14:textId="77777777" w:rsidTr="000B5EBF">
        <w:trPr>
          <w:tblHeader/>
        </w:trPr>
        <w:tc>
          <w:tcPr>
            <w:tcW w:w="4788" w:type="dxa"/>
            <w:tcBorders>
              <w:top w:val="single" w:sz="8" w:space="0" w:color="4F81BD"/>
              <w:bottom w:val="single" w:sz="8" w:space="0" w:color="4F81BD"/>
            </w:tcBorders>
            <w:shd w:val="clear" w:color="auto" w:fill="D9D9D9"/>
          </w:tcPr>
          <w:p w14:paraId="41940C50" w14:textId="77777777" w:rsidR="00613616" w:rsidRPr="009208CF" w:rsidRDefault="00613616" w:rsidP="00FD36A4">
            <w:pPr>
              <w:spacing w:before="100" w:beforeAutospacing="1" w:after="100" w:afterAutospacing="1"/>
              <w:rPr>
                <w:rFonts w:eastAsia="Calibri"/>
                <w:b/>
                <w:bCs/>
                <w:szCs w:val="22"/>
              </w:rPr>
            </w:pPr>
            <w:r w:rsidRPr="009208CF">
              <w:rPr>
                <w:rFonts w:eastAsia="Calibri"/>
                <w:b/>
                <w:bCs/>
                <w:szCs w:val="22"/>
              </w:rPr>
              <w:t>Available Entity Types</w:t>
            </w:r>
          </w:p>
        </w:tc>
        <w:tc>
          <w:tcPr>
            <w:tcW w:w="4788" w:type="dxa"/>
            <w:tcBorders>
              <w:top w:val="single" w:sz="8" w:space="0" w:color="4F81BD"/>
              <w:bottom w:val="single" w:sz="8" w:space="0" w:color="4F81BD"/>
            </w:tcBorders>
            <w:shd w:val="clear" w:color="auto" w:fill="D9D9D9"/>
          </w:tcPr>
          <w:p w14:paraId="41940C51" w14:textId="77777777" w:rsidR="00613616" w:rsidRPr="009208CF" w:rsidRDefault="00613616" w:rsidP="00FD36A4">
            <w:pPr>
              <w:spacing w:before="100" w:beforeAutospacing="1" w:after="100" w:afterAutospacing="1"/>
              <w:rPr>
                <w:rFonts w:eastAsia="Calibri"/>
                <w:b/>
                <w:bCs/>
                <w:szCs w:val="22"/>
              </w:rPr>
            </w:pPr>
            <w:r w:rsidRPr="009208CF">
              <w:rPr>
                <w:rFonts w:eastAsia="Calibri"/>
                <w:b/>
                <w:bCs/>
                <w:szCs w:val="22"/>
              </w:rPr>
              <w:t>Search Fields</w:t>
            </w:r>
          </w:p>
        </w:tc>
      </w:tr>
      <w:tr w:rsidR="00613616" w:rsidRPr="009208CF" w14:paraId="41940C5D" w14:textId="77777777" w:rsidTr="00FD36A4">
        <w:tc>
          <w:tcPr>
            <w:tcW w:w="4788" w:type="dxa"/>
            <w:tcBorders>
              <w:top w:val="single" w:sz="8" w:space="0" w:color="4F81BD"/>
              <w:left w:val="single" w:sz="8" w:space="0" w:color="4F81BD"/>
              <w:bottom w:val="single" w:sz="8" w:space="0" w:color="4F81BD"/>
            </w:tcBorders>
            <w:shd w:val="clear" w:color="auto" w:fill="auto"/>
          </w:tcPr>
          <w:p w14:paraId="41940C53" w14:textId="77777777" w:rsidR="00613616" w:rsidRPr="009208CF" w:rsidRDefault="00613616" w:rsidP="00E671B8">
            <w:pPr>
              <w:pStyle w:val="NoSpacing"/>
              <w:rPr>
                <w:rFonts w:eastAsia="Calibri"/>
                <w:b/>
                <w:bCs/>
                <w:sz w:val="22"/>
                <w:szCs w:val="22"/>
              </w:rPr>
            </w:pPr>
            <w:r w:rsidRPr="009208CF">
              <w:rPr>
                <w:rFonts w:eastAsia="Calibri"/>
                <w:b/>
                <w:bCs/>
                <w:sz w:val="22"/>
                <w:szCs w:val="22"/>
              </w:rPr>
              <w:lastRenderedPageBreak/>
              <w:t>Product</w:t>
            </w:r>
          </w:p>
          <w:p w14:paraId="41940C54" w14:textId="77777777" w:rsidR="00613616" w:rsidRPr="009208CF" w:rsidRDefault="00613616" w:rsidP="00E671B8">
            <w:pPr>
              <w:pStyle w:val="NoSpacing"/>
              <w:rPr>
                <w:rFonts w:eastAsia="Calibri"/>
                <w:b/>
                <w:bCs/>
                <w:sz w:val="22"/>
                <w:szCs w:val="22"/>
              </w:rPr>
            </w:pPr>
            <w:r w:rsidRPr="009208CF">
              <w:rPr>
                <w:rFonts w:eastAsia="Calibri"/>
                <w:bCs/>
                <w:sz w:val="22"/>
                <w:szCs w:val="22"/>
              </w:rPr>
              <w:t>Selection will expose the “Strength” criteria field.</w:t>
            </w:r>
          </w:p>
        </w:tc>
        <w:tc>
          <w:tcPr>
            <w:tcW w:w="4788" w:type="dxa"/>
            <w:tcBorders>
              <w:top w:val="single" w:sz="8" w:space="0" w:color="4F81BD"/>
              <w:bottom w:val="single" w:sz="8" w:space="0" w:color="4F81BD"/>
              <w:right w:val="single" w:sz="8" w:space="0" w:color="4F81BD"/>
            </w:tcBorders>
            <w:shd w:val="clear" w:color="auto" w:fill="auto"/>
          </w:tcPr>
          <w:p w14:paraId="41940C55" w14:textId="77777777" w:rsidR="00613616" w:rsidRPr="009208CF" w:rsidRDefault="00613616" w:rsidP="00E671B8">
            <w:pPr>
              <w:pStyle w:val="NoSpacing"/>
              <w:rPr>
                <w:rFonts w:eastAsia="Calibri"/>
                <w:sz w:val="22"/>
                <w:szCs w:val="22"/>
              </w:rPr>
            </w:pPr>
            <w:r w:rsidRPr="009208CF">
              <w:rPr>
                <w:rFonts w:eastAsia="Calibri"/>
                <w:sz w:val="22"/>
                <w:szCs w:val="22"/>
              </w:rPr>
              <w:t>All Fields</w:t>
            </w:r>
          </w:p>
          <w:p w14:paraId="41940C56" w14:textId="77777777" w:rsidR="00613616" w:rsidRPr="009208CF" w:rsidRDefault="00613616" w:rsidP="00E671B8">
            <w:pPr>
              <w:pStyle w:val="NoSpacing"/>
              <w:rPr>
                <w:rFonts w:eastAsia="Calibri"/>
                <w:sz w:val="22"/>
                <w:szCs w:val="22"/>
              </w:rPr>
            </w:pPr>
            <w:r w:rsidRPr="009208CF">
              <w:rPr>
                <w:rFonts w:eastAsia="Calibri"/>
                <w:sz w:val="22"/>
                <w:szCs w:val="22"/>
              </w:rPr>
              <w:t>VA Product Name</w:t>
            </w:r>
          </w:p>
          <w:p w14:paraId="41940C57" w14:textId="77777777" w:rsidR="00613616" w:rsidRPr="009208CF" w:rsidRDefault="00613616" w:rsidP="00E671B8">
            <w:pPr>
              <w:pStyle w:val="NoSpacing"/>
              <w:rPr>
                <w:rFonts w:eastAsia="Calibri"/>
                <w:sz w:val="22"/>
                <w:szCs w:val="22"/>
              </w:rPr>
            </w:pPr>
            <w:r w:rsidRPr="009208CF">
              <w:rPr>
                <w:rFonts w:eastAsia="Calibri"/>
                <w:sz w:val="22"/>
                <w:szCs w:val="22"/>
              </w:rPr>
              <w:t>VA Print Name</w:t>
            </w:r>
          </w:p>
          <w:p w14:paraId="41940C58" w14:textId="77777777" w:rsidR="00613616" w:rsidRPr="009208CF" w:rsidRDefault="00613616" w:rsidP="00E671B8">
            <w:pPr>
              <w:pStyle w:val="NoSpacing"/>
              <w:rPr>
                <w:rFonts w:eastAsia="Calibri"/>
                <w:sz w:val="22"/>
                <w:szCs w:val="22"/>
              </w:rPr>
            </w:pPr>
            <w:r w:rsidRPr="009208CF">
              <w:rPr>
                <w:rFonts w:eastAsia="Calibri"/>
                <w:sz w:val="22"/>
                <w:szCs w:val="22"/>
              </w:rPr>
              <w:t>Generic Name</w:t>
            </w:r>
          </w:p>
          <w:p w14:paraId="41940C59" w14:textId="77777777" w:rsidR="00613616" w:rsidRPr="009208CF" w:rsidRDefault="00613616" w:rsidP="00E671B8">
            <w:pPr>
              <w:pStyle w:val="NoSpacing"/>
              <w:rPr>
                <w:rFonts w:eastAsia="Calibri"/>
                <w:sz w:val="22"/>
                <w:szCs w:val="22"/>
              </w:rPr>
            </w:pPr>
            <w:r w:rsidRPr="009208CF">
              <w:rPr>
                <w:rFonts w:eastAsia="Calibri"/>
                <w:sz w:val="22"/>
                <w:szCs w:val="22"/>
              </w:rPr>
              <w:t>VA Product ID</w:t>
            </w:r>
          </w:p>
          <w:p w14:paraId="41940C5A" w14:textId="77777777" w:rsidR="00613616" w:rsidRPr="009208CF" w:rsidRDefault="00613616" w:rsidP="00E671B8">
            <w:pPr>
              <w:pStyle w:val="NoSpacing"/>
              <w:rPr>
                <w:rFonts w:eastAsia="Calibri"/>
                <w:sz w:val="22"/>
                <w:szCs w:val="22"/>
              </w:rPr>
            </w:pPr>
            <w:r w:rsidRPr="009208CF">
              <w:rPr>
                <w:rFonts w:eastAsia="Calibri"/>
                <w:sz w:val="22"/>
                <w:szCs w:val="22"/>
              </w:rPr>
              <w:t>VA Drug Class</w:t>
            </w:r>
          </w:p>
          <w:p w14:paraId="41940C5B" w14:textId="77777777" w:rsidR="00613616" w:rsidRPr="009208CF" w:rsidRDefault="00613616" w:rsidP="00E671B8">
            <w:pPr>
              <w:pStyle w:val="NoSpacing"/>
              <w:rPr>
                <w:rFonts w:eastAsia="Calibri"/>
                <w:sz w:val="22"/>
                <w:szCs w:val="22"/>
              </w:rPr>
            </w:pPr>
            <w:r w:rsidRPr="009208CF">
              <w:rPr>
                <w:rFonts w:eastAsia="Calibri"/>
                <w:sz w:val="22"/>
                <w:szCs w:val="22"/>
              </w:rPr>
              <w:t>Active Ingredient</w:t>
            </w:r>
          </w:p>
          <w:p w14:paraId="58C52385" w14:textId="77777777" w:rsidR="00613616" w:rsidRPr="009208CF" w:rsidRDefault="00613616" w:rsidP="00E671B8">
            <w:pPr>
              <w:pStyle w:val="NoSpacing"/>
              <w:rPr>
                <w:rFonts w:eastAsia="Calibri"/>
                <w:sz w:val="22"/>
                <w:szCs w:val="22"/>
              </w:rPr>
            </w:pPr>
            <w:r w:rsidRPr="009208CF">
              <w:rPr>
                <w:rFonts w:eastAsia="Calibri"/>
                <w:sz w:val="22"/>
                <w:szCs w:val="22"/>
              </w:rPr>
              <w:t>Synonym Name</w:t>
            </w:r>
          </w:p>
          <w:p w14:paraId="41940C5C" w14:textId="1DF07AF6" w:rsidR="00260931" w:rsidRPr="009208CF" w:rsidRDefault="00260931" w:rsidP="00E671B8">
            <w:pPr>
              <w:pStyle w:val="NoSpacing"/>
              <w:rPr>
                <w:rFonts w:eastAsia="Calibri"/>
                <w:sz w:val="22"/>
                <w:szCs w:val="22"/>
              </w:rPr>
            </w:pPr>
            <w:r w:rsidRPr="009208CF">
              <w:rPr>
                <w:rFonts w:eastAsia="Calibri"/>
                <w:sz w:val="22"/>
                <w:szCs w:val="22"/>
              </w:rPr>
              <w:t>Copay Tier</w:t>
            </w:r>
          </w:p>
        </w:tc>
      </w:tr>
      <w:tr w:rsidR="00613616" w:rsidRPr="009208CF" w14:paraId="41940C63" w14:textId="77777777" w:rsidTr="00FD36A4">
        <w:tc>
          <w:tcPr>
            <w:tcW w:w="4788" w:type="dxa"/>
            <w:shd w:val="clear" w:color="auto" w:fill="auto"/>
          </w:tcPr>
          <w:p w14:paraId="41940C5E" w14:textId="77777777" w:rsidR="00613616" w:rsidRPr="009208CF" w:rsidRDefault="00613616" w:rsidP="00E671B8">
            <w:pPr>
              <w:pStyle w:val="NoSpacing"/>
              <w:rPr>
                <w:rFonts w:eastAsia="Calibri"/>
                <w:b/>
                <w:bCs/>
                <w:sz w:val="22"/>
                <w:szCs w:val="22"/>
              </w:rPr>
            </w:pPr>
            <w:r w:rsidRPr="009208CF">
              <w:rPr>
                <w:rFonts w:eastAsia="Calibri"/>
                <w:b/>
                <w:bCs/>
                <w:sz w:val="22"/>
                <w:szCs w:val="22"/>
              </w:rPr>
              <w:t>Orderable Item</w:t>
            </w:r>
          </w:p>
          <w:p w14:paraId="41940C5F" w14:textId="77777777" w:rsidR="00613616" w:rsidRPr="009208CF" w:rsidRDefault="00613616" w:rsidP="00E671B8">
            <w:pPr>
              <w:pStyle w:val="NoSpacing"/>
              <w:rPr>
                <w:rFonts w:eastAsia="Calibri"/>
                <w:b/>
                <w:bCs/>
                <w:sz w:val="22"/>
                <w:szCs w:val="22"/>
              </w:rPr>
            </w:pPr>
            <w:r w:rsidRPr="009208CF">
              <w:rPr>
                <w:rFonts w:eastAsia="Calibri"/>
                <w:bCs/>
                <w:sz w:val="22"/>
                <w:szCs w:val="22"/>
              </w:rPr>
              <w:t>Selection will expose the “Dosage Form” criteria field.</w:t>
            </w:r>
          </w:p>
        </w:tc>
        <w:tc>
          <w:tcPr>
            <w:tcW w:w="4788" w:type="dxa"/>
            <w:shd w:val="clear" w:color="auto" w:fill="auto"/>
          </w:tcPr>
          <w:p w14:paraId="41940C60" w14:textId="77777777" w:rsidR="00613616" w:rsidRPr="009208CF" w:rsidRDefault="00613616" w:rsidP="00E671B8">
            <w:pPr>
              <w:pStyle w:val="NoSpacing"/>
              <w:rPr>
                <w:rFonts w:eastAsia="Calibri"/>
                <w:sz w:val="22"/>
                <w:szCs w:val="22"/>
              </w:rPr>
            </w:pPr>
            <w:r w:rsidRPr="009208CF">
              <w:rPr>
                <w:rFonts w:eastAsia="Calibri"/>
                <w:sz w:val="22"/>
                <w:szCs w:val="22"/>
              </w:rPr>
              <w:t>All Fields</w:t>
            </w:r>
          </w:p>
          <w:p w14:paraId="41940C61" w14:textId="77777777" w:rsidR="00613616" w:rsidRPr="009208CF" w:rsidRDefault="00613616" w:rsidP="00E671B8">
            <w:pPr>
              <w:pStyle w:val="NoSpacing"/>
              <w:rPr>
                <w:rFonts w:eastAsia="Calibri"/>
                <w:sz w:val="22"/>
                <w:szCs w:val="22"/>
              </w:rPr>
            </w:pPr>
            <w:r w:rsidRPr="009208CF">
              <w:rPr>
                <w:rFonts w:eastAsia="Calibri"/>
                <w:sz w:val="22"/>
                <w:szCs w:val="22"/>
              </w:rPr>
              <w:t>PPS OI Name</w:t>
            </w:r>
          </w:p>
          <w:p w14:paraId="41940C62" w14:textId="77777777" w:rsidR="00613616" w:rsidRPr="009208CF" w:rsidRDefault="00613616" w:rsidP="00E671B8">
            <w:pPr>
              <w:pStyle w:val="NoSpacing"/>
              <w:rPr>
                <w:rFonts w:eastAsia="Calibri"/>
                <w:sz w:val="22"/>
                <w:szCs w:val="22"/>
              </w:rPr>
            </w:pPr>
            <w:r w:rsidRPr="009208CF">
              <w:rPr>
                <w:rFonts w:eastAsia="Calibri"/>
                <w:sz w:val="22"/>
                <w:szCs w:val="22"/>
              </w:rPr>
              <w:t>OI Synonym</w:t>
            </w:r>
          </w:p>
        </w:tc>
      </w:tr>
      <w:tr w:rsidR="00613616" w:rsidRPr="009208CF" w14:paraId="41940C69" w14:textId="77777777" w:rsidTr="00FD36A4">
        <w:tc>
          <w:tcPr>
            <w:tcW w:w="4788" w:type="dxa"/>
            <w:tcBorders>
              <w:top w:val="single" w:sz="8" w:space="0" w:color="4F81BD"/>
              <w:left w:val="single" w:sz="8" w:space="0" w:color="4F81BD"/>
              <w:bottom w:val="single" w:sz="8" w:space="0" w:color="4F81BD"/>
            </w:tcBorders>
            <w:shd w:val="clear" w:color="auto" w:fill="auto"/>
          </w:tcPr>
          <w:p w14:paraId="41940C64" w14:textId="77777777" w:rsidR="00613616" w:rsidRPr="009208CF" w:rsidRDefault="00613616" w:rsidP="00E671B8">
            <w:pPr>
              <w:pStyle w:val="NoSpacing"/>
              <w:rPr>
                <w:rFonts w:eastAsia="Calibri"/>
                <w:b/>
                <w:bCs/>
                <w:sz w:val="22"/>
                <w:szCs w:val="22"/>
              </w:rPr>
            </w:pPr>
            <w:r w:rsidRPr="009208CF">
              <w:rPr>
                <w:rFonts w:eastAsia="Calibri"/>
                <w:b/>
                <w:bCs/>
                <w:sz w:val="22"/>
                <w:szCs w:val="22"/>
              </w:rPr>
              <w:t>NDC</w:t>
            </w:r>
          </w:p>
        </w:tc>
        <w:tc>
          <w:tcPr>
            <w:tcW w:w="4788" w:type="dxa"/>
            <w:tcBorders>
              <w:top w:val="single" w:sz="8" w:space="0" w:color="4F81BD"/>
              <w:bottom w:val="single" w:sz="8" w:space="0" w:color="4F81BD"/>
              <w:right w:val="single" w:sz="8" w:space="0" w:color="4F81BD"/>
            </w:tcBorders>
            <w:shd w:val="clear" w:color="auto" w:fill="auto"/>
          </w:tcPr>
          <w:p w14:paraId="41940C65" w14:textId="77777777" w:rsidR="00613616" w:rsidRPr="009208CF" w:rsidRDefault="00613616" w:rsidP="00E671B8">
            <w:pPr>
              <w:pStyle w:val="NoSpacing"/>
              <w:rPr>
                <w:rFonts w:eastAsia="Calibri"/>
                <w:sz w:val="22"/>
                <w:szCs w:val="22"/>
              </w:rPr>
            </w:pPr>
            <w:r w:rsidRPr="009208CF">
              <w:rPr>
                <w:rFonts w:eastAsia="Calibri"/>
                <w:sz w:val="22"/>
                <w:szCs w:val="22"/>
              </w:rPr>
              <w:t>All Fields</w:t>
            </w:r>
          </w:p>
          <w:p w14:paraId="41940C66" w14:textId="77777777" w:rsidR="00613616" w:rsidRPr="009208CF" w:rsidRDefault="00613616" w:rsidP="00E671B8">
            <w:pPr>
              <w:pStyle w:val="NoSpacing"/>
              <w:rPr>
                <w:rFonts w:eastAsia="Calibri"/>
                <w:sz w:val="22"/>
                <w:szCs w:val="22"/>
              </w:rPr>
            </w:pPr>
            <w:r w:rsidRPr="009208CF">
              <w:rPr>
                <w:rFonts w:eastAsia="Calibri"/>
                <w:sz w:val="22"/>
                <w:szCs w:val="22"/>
              </w:rPr>
              <w:t>NDC</w:t>
            </w:r>
          </w:p>
          <w:p w14:paraId="41940C67" w14:textId="77777777" w:rsidR="00613616" w:rsidRPr="009208CF" w:rsidRDefault="00613616" w:rsidP="00E671B8">
            <w:pPr>
              <w:pStyle w:val="NoSpacing"/>
              <w:rPr>
                <w:rFonts w:eastAsia="Calibri"/>
                <w:sz w:val="22"/>
                <w:szCs w:val="22"/>
              </w:rPr>
            </w:pPr>
            <w:r w:rsidRPr="009208CF">
              <w:rPr>
                <w:rFonts w:eastAsia="Calibri"/>
                <w:sz w:val="22"/>
                <w:szCs w:val="22"/>
              </w:rPr>
              <w:t>UPC/UPN</w:t>
            </w:r>
          </w:p>
          <w:p w14:paraId="41940C68" w14:textId="77777777" w:rsidR="00613616" w:rsidRPr="009208CF" w:rsidRDefault="00613616" w:rsidP="00E671B8">
            <w:pPr>
              <w:pStyle w:val="NoSpacing"/>
              <w:rPr>
                <w:rFonts w:eastAsia="Calibri"/>
                <w:sz w:val="22"/>
                <w:szCs w:val="22"/>
              </w:rPr>
            </w:pPr>
            <w:r w:rsidRPr="009208CF">
              <w:rPr>
                <w:rFonts w:eastAsia="Calibri"/>
                <w:sz w:val="22"/>
                <w:szCs w:val="22"/>
              </w:rPr>
              <w:t>Trade Name</w:t>
            </w:r>
          </w:p>
        </w:tc>
      </w:tr>
    </w:tbl>
    <w:p w14:paraId="41940C6A" w14:textId="77777777" w:rsidR="0083465F" w:rsidRPr="004001A5" w:rsidRDefault="009F5531" w:rsidP="002A1E57">
      <w:pPr>
        <w:pStyle w:val="BodyText"/>
        <w:numPr>
          <w:ilvl w:val="0"/>
          <w:numId w:val="32"/>
        </w:numPr>
        <w:spacing w:before="100" w:beforeAutospacing="1" w:after="100" w:afterAutospacing="1"/>
        <w:rPr>
          <w:kern w:val="32"/>
          <w:szCs w:val="22"/>
        </w:rPr>
      </w:pPr>
      <w:r w:rsidRPr="004001A5">
        <w:rPr>
          <w:kern w:val="32"/>
          <w:szCs w:val="22"/>
        </w:rPr>
        <w:t>Select O</w:t>
      </w:r>
      <w:r w:rsidR="0083465F" w:rsidRPr="004001A5">
        <w:rPr>
          <w:kern w:val="32"/>
          <w:szCs w:val="22"/>
        </w:rPr>
        <w:t>ther Filters</w:t>
      </w:r>
    </w:p>
    <w:p w14:paraId="41940C6B" w14:textId="77777777" w:rsidR="00CE50C5" w:rsidRPr="002979F3" w:rsidRDefault="00CE50C5" w:rsidP="004001A5">
      <w:pPr>
        <w:pStyle w:val="BodyText"/>
        <w:spacing w:before="100" w:beforeAutospacing="1" w:after="100" w:afterAutospacing="1"/>
        <w:ind w:left="360"/>
        <w:rPr>
          <w:kern w:val="32"/>
          <w:szCs w:val="22"/>
        </w:rPr>
      </w:pPr>
      <w:r w:rsidRPr="002979F3">
        <w:rPr>
          <w:kern w:val="32"/>
          <w:szCs w:val="22"/>
        </w:rPr>
        <w:t>Following the Search Field, there are a number of other selectable search filters.  First, if the user chose Product as the item type, then a text field will appear for e</w:t>
      </w:r>
      <w:r w:rsidR="00293C03" w:rsidRPr="002979F3">
        <w:rPr>
          <w:kern w:val="32"/>
          <w:szCs w:val="22"/>
        </w:rPr>
        <w:t>ntering a specific S</w:t>
      </w:r>
      <w:r w:rsidRPr="002979F3">
        <w:rPr>
          <w:kern w:val="32"/>
          <w:szCs w:val="22"/>
        </w:rPr>
        <w:t xml:space="preserve">trength to search for.  Similarly, if the user selected Orderable Item as the item type, then a Dosage Form text field will become available.  After that, the user can choose to search the drug database based on the specified Category, Sub-Category, Item Status, and New Item Request (status).  </w:t>
      </w:r>
      <w:r w:rsidR="00B56242" w:rsidRPr="002979F3">
        <w:rPr>
          <w:kern w:val="32"/>
          <w:szCs w:val="22"/>
        </w:rPr>
        <w:t>For all four of these filter types, the user can choose any combination of items, including multiple choices in each filter type.</w:t>
      </w:r>
    </w:p>
    <w:p w14:paraId="41940C6C" w14:textId="77777777" w:rsidR="00781152" w:rsidRPr="002979F3" w:rsidRDefault="00781152" w:rsidP="004001A5">
      <w:pPr>
        <w:pStyle w:val="BodyText"/>
        <w:spacing w:before="100" w:beforeAutospacing="1" w:after="100" w:afterAutospacing="1"/>
        <w:ind w:left="360"/>
        <w:rPr>
          <w:kern w:val="32"/>
          <w:szCs w:val="22"/>
        </w:rPr>
      </w:pPr>
      <w:r w:rsidRPr="002979F3">
        <w:rPr>
          <w:kern w:val="32"/>
          <w:szCs w:val="22"/>
        </w:rPr>
        <w:t xml:space="preserve">There is one other set of filters that can be used with the search.  Just below the Search For text field are three radio buttons: Contains, Begins With, and Is Exactly.  These indicate where the search string can appear in the result. </w:t>
      </w:r>
    </w:p>
    <w:p w14:paraId="41940C6D" w14:textId="77777777" w:rsidR="00781152" w:rsidRPr="002979F3" w:rsidRDefault="00781152" w:rsidP="002A1E57">
      <w:pPr>
        <w:pStyle w:val="BodyText"/>
        <w:numPr>
          <w:ilvl w:val="0"/>
          <w:numId w:val="26"/>
        </w:numPr>
        <w:spacing w:before="100" w:beforeAutospacing="1" w:after="100" w:afterAutospacing="1"/>
        <w:rPr>
          <w:kern w:val="32"/>
          <w:szCs w:val="22"/>
        </w:rPr>
      </w:pPr>
      <w:r w:rsidRPr="002979F3">
        <w:rPr>
          <w:kern w:val="32"/>
          <w:szCs w:val="22"/>
        </w:rPr>
        <w:t>Contains – return search results where the search string appears anywhere in the searchable fields</w:t>
      </w:r>
    </w:p>
    <w:p w14:paraId="41940C6E" w14:textId="77777777" w:rsidR="00781152" w:rsidRPr="002979F3" w:rsidRDefault="00781152" w:rsidP="002A1E57">
      <w:pPr>
        <w:pStyle w:val="BodyText"/>
        <w:numPr>
          <w:ilvl w:val="0"/>
          <w:numId w:val="26"/>
        </w:numPr>
        <w:spacing w:before="100" w:beforeAutospacing="1" w:after="100" w:afterAutospacing="1"/>
        <w:rPr>
          <w:kern w:val="32"/>
          <w:szCs w:val="22"/>
        </w:rPr>
      </w:pPr>
      <w:r w:rsidRPr="002979F3">
        <w:rPr>
          <w:kern w:val="32"/>
          <w:szCs w:val="22"/>
        </w:rPr>
        <w:t>Begins With – return search results where the search string appears at the beginning of the searchable fields</w:t>
      </w:r>
    </w:p>
    <w:p w14:paraId="41940C6F" w14:textId="77777777" w:rsidR="00781152" w:rsidRPr="00E671B8" w:rsidRDefault="00781152" w:rsidP="002A1E57">
      <w:pPr>
        <w:pStyle w:val="BodyText"/>
        <w:numPr>
          <w:ilvl w:val="0"/>
          <w:numId w:val="26"/>
        </w:numPr>
        <w:spacing w:before="100" w:beforeAutospacing="1" w:after="100" w:afterAutospacing="1"/>
        <w:rPr>
          <w:kern w:val="32"/>
          <w:szCs w:val="22"/>
        </w:rPr>
      </w:pPr>
      <w:r w:rsidRPr="002979F3">
        <w:rPr>
          <w:kern w:val="32"/>
          <w:szCs w:val="22"/>
        </w:rPr>
        <w:t>Is Exactly – return search results where the search string matches exactly the searchable field</w:t>
      </w:r>
    </w:p>
    <w:p w14:paraId="41940C70" w14:textId="77777777" w:rsidR="0083465F" w:rsidRPr="004001A5" w:rsidRDefault="009F5531" w:rsidP="002A1E57">
      <w:pPr>
        <w:pStyle w:val="BodyText"/>
        <w:numPr>
          <w:ilvl w:val="0"/>
          <w:numId w:val="32"/>
        </w:numPr>
        <w:spacing w:before="100" w:beforeAutospacing="1" w:after="100" w:afterAutospacing="1"/>
        <w:rPr>
          <w:kern w:val="32"/>
          <w:szCs w:val="22"/>
        </w:rPr>
      </w:pPr>
      <w:r w:rsidRPr="004001A5">
        <w:rPr>
          <w:kern w:val="32"/>
          <w:szCs w:val="22"/>
        </w:rPr>
        <w:t xml:space="preserve">Enter Text in the Search For Field and </w:t>
      </w:r>
      <w:r w:rsidR="0083465F" w:rsidRPr="004001A5">
        <w:rPr>
          <w:kern w:val="32"/>
          <w:szCs w:val="22"/>
        </w:rPr>
        <w:t>Perform a Search</w:t>
      </w:r>
    </w:p>
    <w:p w14:paraId="41940C71" w14:textId="53575F60" w:rsidR="00263456" w:rsidRPr="002979F3" w:rsidRDefault="00CE50C5" w:rsidP="004001A5">
      <w:pPr>
        <w:pStyle w:val="BodyText"/>
        <w:spacing w:before="100" w:beforeAutospacing="1" w:after="100" w:afterAutospacing="1"/>
        <w:ind w:left="360"/>
      </w:pPr>
      <w:r w:rsidRPr="002979F3">
        <w:rPr>
          <w:kern w:val="32"/>
          <w:szCs w:val="22"/>
        </w:rPr>
        <w:t xml:space="preserve">To perform a search, </w:t>
      </w:r>
      <w:r w:rsidRPr="002979F3">
        <w:rPr>
          <w:szCs w:val="22"/>
        </w:rPr>
        <w:t>t</w:t>
      </w:r>
      <w:r w:rsidR="00263456" w:rsidRPr="002979F3">
        <w:rPr>
          <w:szCs w:val="22"/>
        </w:rPr>
        <w:t>he user</w:t>
      </w:r>
      <w:r w:rsidR="00263456" w:rsidRPr="002979F3">
        <w:t xml:space="preserve"> enters a string in the </w:t>
      </w:r>
      <w:r w:rsidR="0027151D">
        <w:t>“</w:t>
      </w:r>
      <w:r w:rsidR="00263456" w:rsidRPr="002979F3">
        <w:t>Search For</w:t>
      </w:r>
      <w:r w:rsidR="0027151D">
        <w:t>”</w:t>
      </w:r>
      <w:r w:rsidR="00263456" w:rsidRPr="002979F3">
        <w:t xml:space="preserve"> text</w:t>
      </w:r>
      <w:r w:rsidRPr="002979F3">
        <w:t xml:space="preserve"> </w:t>
      </w:r>
      <w:r w:rsidR="00263456" w:rsidRPr="002979F3">
        <w:t>field</w:t>
      </w:r>
      <w:r w:rsidRPr="002979F3">
        <w:t xml:space="preserve"> which is a required field.  After selecting any other filters, the user then clicks the </w:t>
      </w:r>
      <w:r w:rsidR="0027151D">
        <w:t>“</w:t>
      </w:r>
      <w:r w:rsidRPr="002979F3">
        <w:t>Search</w:t>
      </w:r>
      <w:r w:rsidR="0027151D">
        <w:t>”</w:t>
      </w:r>
      <w:r w:rsidRPr="002979F3">
        <w:t xml:space="preserve"> button to perform the search. </w:t>
      </w:r>
      <w:r w:rsidR="00263456" w:rsidRPr="002979F3">
        <w:t>For the Search For text</w:t>
      </w:r>
      <w:r w:rsidRPr="002979F3">
        <w:t xml:space="preserve"> </w:t>
      </w:r>
      <w:r w:rsidR="00263456" w:rsidRPr="002979F3">
        <w:t>field, the user may use two wildcards, _ (</w:t>
      </w:r>
      <w:r w:rsidRPr="002979F3">
        <w:t xml:space="preserve">underscore - </w:t>
      </w:r>
      <w:r w:rsidR="00263456" w:rsidRPr="002979F3">
        <w:t>any single character) and % (</w:t>
      </w:r>
      <w:r w:rsidRPr="002979F3">
        <w:t>percent - any number of characters).</w:t>
      </w:r>
    </w:p>
    <w:p w14:paraId="41940C72" w14:textId="77777777" w:rsidR="00837E5C" w:rsidRPr="002979F3" w:rsidRDefault="00E97F9C" w:rsidP="002979F3">
      <w:pPr>
        <w:pStyle w:val="BodyText"/>
        <w:keepNext/>
        <w:spacing w:before="100" w:beforeAutospacing="1" w:after="100" w:afterAutospacing="1"/>
      </w:pPr>
      <w:r>
        <w:rPr>
          <w:noProof/>
        </w:rPr>
        <w:lastRenderedPageBreak/>
        <w:drawing>
          <wp:inline distT="0" distB="0" distL="0" distR="0" wp14:anchorId="41940F45" wp14:editId="617F55C8">
            <wp:extent cx="5939485" cy="2898475"/>
            <wp:effectExtent l="0" t="0" r="4445" b="0"/>
            <wp:docPr id="10" name="Picture 1" descr="Simple Search Resul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Search Results&#10;"/>
                    <pic:cNvPicPr>
                      <a:picLocks noChangeAspect="1" noChangeArrowheads="1"/>
                    </pic:cNvPicPr>
                  </pic:nvPicPr>
                  <pic:blipFill rotWithShape="1">
                    <a:blip r:embed="rId29">
                      <a:extLst>
                        <a:ext uri="{28A0092B-C50C-407E-A947-70E740481C1C}">
                          <a14:useLocalDpi xmlns:a14="http://schemas.microsoft.com/office/drawing/2010/main" val="0"/>
                        </a:ext>
                      </a:extLst>
                    </a:blip>
                    <a:srcRect t="13178"/>
                    <a:stretch/>
                  </pic:blipFill>
                  <pic:spPr bwMode="auto">
                    <a:xfrm>
                      <a:off x="0" y="0"/>
                      <a:ext cx="5943600" cy="2900483"/>
                    </a:xfrm>
                    <a:prstGeom prst="rect">
                      <a:avLst/>
                    </a:prstGeom>
                    <a:noFill/>
                    <a:ln>
                      <a:noFill/>
                    </a:ln>
                    <a:extLst>
                      <a:ext uri="{53640926-AAD7-44D8-BBD7-CCE9431645EC}">
                        <a14:shadowObscured xmlns:a14="http://schemas.microsoft.com/office/drawing/2010/main"/>
                      </a:ext>
                    </a:extLst>
                  </pic:spPr>
                </pic:pic>
              </a:graphicData>
            </a:graphic>
          </wp:inline>
        </w:drawing>
      </w:r>
    </w:p>
    <w:p w14:paraId="41940C73" w14:textId="788086BF" w:rsidR="00386A7B" w:rsidRPr="002979F3" w:rsidRDefault="00837E5C" w:rsidP="002979F3">
      <w:pPr>
        <w:pStyle w:val="Caption"/>
        <w:spacing w:before="100" w:beforeAutospacing="1" w:after="100" w:afterAutospacing="1"/>
        <w:rPr>
          <w:rFonts w:ascii="Times New Roman" w:hAnsi="Times New Roman"/>
        </w:rPr>
      </w:pPr>
      <w:bookmarkStart w:id="64" w:name="_Toc319063921"/>
      <w:bookmarkStart w:id="65" w:name="_Toc47813954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9</w:t>
      </w:r>
      <w:r w:rsidR="00152CEF">
        <w:rPr>
          <w:rFonts w:ascii="Times New Roman" w:hAnsi="Times New Roman"/>
        </w:rPr>
        <w:fldChar w:fldCharType="end"/>
      </w:r>
      <w:r w:rsidRPr="002979F3">
        <w:rPr>
          <w:rFonts w:ascii="Times New Roman" w:hAnsi="Times New Roman"/>
        </w:rPr>
        <w:t>: Simple Search Results</w:t>
      </w:r>
      <w:bookmarkEnd w:id="64"/>
      <w:bookmarkEnd w:id="65"/>
    </w:p>
    <w:p w14:paraId="41940C74" w14:textId="77777777" w:rsidR="00781152" w:rsidRPr="002979F3" w:rsidRDefault="00781152" w:rsidP="00A7486B">
      <w:pPr>
        <w:pStyle w:val="Caption"/>
        <w:spacing w:before="100" w:beforeAutospacing="1" w:after="100" w:afterAutospacing="1"/>
        <w:ind w:left="360"/>
        <w:jc w:val="left"/>
        <w:rPr>
          <w:rFonts w:ascii="Times New Roman" w:hAnsi="Times New Roman"/>
          <w:b w:val="0"/>
          <w:color w:val="auto"/>
          <w:sz w:val="22"/>
          <w:szCs w:val="22"/>
        </w:rPr>
      </w:pPr>
      <w:r w:rsidRPr="002979F3">
        <w:rPr>
          <w:rFonts w:ascii="Times New Roman" w:hAnsi="Times New Roman"/>
          <w:b w:val="0"/>
          <w:color w:val="auto"/>
          <w:sz w:val="22"/>
          <w:szCs w:val="22"/>
        </w:rPr>
        <w:t xml:space="preserve">In the example above, the user entered AC_T%500 in the Search For text field.  It returned two matching VA Product Names (note the Search Field is VA Product Name), ACETAMINOPHEN 500MG TAB and BACITRACIN 500UNT/GM OINT, OPH.  Both of these contain </w:t>
      </w:r>
      <w:proofErr w:type="gramStart"/>
      <w:r w:rsidRPr="002979F3">
        <w:rPr>
          <w:rFonts w:ascii="Times New Roman" w:hAnsi="Times New Roman"/>
          <w:b w:val="0"/>
          <w:color w:val="auto"/>
          <w:sz w:val="22"/>
          <w:szCs w:val="22"/>
        </w:rPr>
        <w:t>AC(</w:t>
      </w:r>
      <w:proofErr w:type="gramEnd"/>
      <w:r w:rsidRPr="002979F3">
        <w:rPr>
          <w:rFonts w:ascii="Times New Roman" w:hAnsi="Times New Roman"/>
          <w:b w:val="0"/>
          <w:color w:val="auto"/>
          <w:sz w:val="22"/>
          <w:szCs w:val="22"/>
        </w:rPr>
        <w:t xml:space="preserve">any single character wildcard)T followed by 500 somewhere in the name (based on % wildcard). Note that if the user had selected the </w:t>
      </w:r>
      <w:r w:rsidR="0027151D">
        <w:rPr>
          <w:rFonts w:ascii="Times New Roman" w:hAnsi="Times New Roman"/>
          <w:b w:val="0"/>
          <w:color w:val="auto"/>
          <w:sz w:val="22"/>
          <w:szCs w:val="22"/>
        </w:rPr>
        <w:t>“</w:t>
      </w:r>
      <w:r w:rsidRPr="002979F3">
        <w:rPr>
          <w:rFonts w:ascii="Times New Roman" w:hAnsi="Times New Roman"/>
          <w:b w:val="0"/>
          <w:color w:val="auto"/>
          <w:sz w:val="22"/>
          <w:szCs w:val="22"/>
        </w:rPr>
        <w:t>Begins With</w:t>
      </w:r>
      <w:r w:rsidR="0027151D">
        <w:rPr>
          <w:rFonts w:ascii="Times New Roman" w:hAnsi="Times New Roman"/>
          <w:b w:val="0"/>
          <w:color w:val="auto"/>
          <w:sz w:val="22"/>
          <w:szCs w:val="22"/>
        </w:rPr>
        <w:t>”</w:t>
      </w:r>
      <w:r w:rsidRPr="002979F3">
        <w:rPr>
          <w:rFonts w:ascii="Times New Roman" w:hAnsi="Times New Roman"/>
          <w:b w:val="0"/>
          <w:color w:val="auto"/>
          <w:sz w:val="22"/>
          <w:szCs w:val="22"/>
        </w:rPr>
        <w:t xml:space="preserve"> radio button below the </w:t>
      </w:r>
      <w:r w:rsidR="0027151D">
        <w:rPr>
          <w:rFonts w:ascii="Times New Roman" w:hAnsi="Times New Roman"/>
          <w:b w:val="0"/>
          <w:color w:val="auto"/>
          <w:sz w:val="22"/>
          <w:szCs w:val="22"/>
        </w:rPr>
        <w:t>“</w:t>
      </w:r>
      <w:r w:rsidRPr="002979F3">
        <w:rPr>
          <w:rFonts w:ascii="Times New Roman" w:hAnsi="Times New Roman"/>
          <w:b w:val="0"/>
          <w:color w:val="auto"/>
          <w:sz w:val="22"/>
          <w:szCs w:val="22"/>
        </w:rPr>
        <w:t>Search For</w:t>
      </w:r>
      <w:r w:rsidR="0027151D">
        <w:rPr>
          <w:rFonts w:ascii="Times New Roman" w:hAnsi="Times New Roman"/>
          <w:b w:val="0"/>
          <w:color w:val="auto"/>
          <w:sz w:val="22"/>
          <w:szCs w:val="22"/>
        </w:rPr>
        <w:t>”</w:t>
      </w:r>
      <w:r w:rsidRPr="002979F3">
        <w:rPr>
          <w:rFonts w:ascii="Times New Roman" w:hAnsi="Times New Roman"/>
          <w:b w:val="0"/>
          <w:color w:val="auto"/>
          <w:sz w:val="22"/>
          <w:szCs w:val="22"/>
        </w:rPr>
        <w:t xml:space="preserve"> text field, the search would have only returned ACETAMINOPHEN.</w:t>
      </w:r>
    </w:p>
    <w:p w14:paraId="41940C75" w14:textId="6075B9E6" w:rsidR="001D7845" w:rsidRPr="004001A5" w:rsidRDefault="001D7845" w:rsidP="00A7486B">
      <w:pPr>
        <w:pStyle w:val="Caption"/>
        <w:numPr>
          <w:ilvl w:val="0"/>
          <w:numId w:val="32"/>
        </w:numPr>
        <w:spacing w:before="100" w:beforeAutospacing="1" w:after="100" w:afterAutospacing="1"/>
        <w:jc w:val="left"/>
        <w:rPr>
          <w:rFonts w:ascii="Times New Roman" w:hAnsi="Times New Roman"/>
          <w:b w:val="0"/>
          <w:color w:val="auto"/>
          <w:sz w:val="22"/>
          <w:szCs w:val="22"/>
        </w:rPr>
      </w:pPr>
      <w:r w:rsidRPr="004001A5">
        <w:rPr>
          <w:rFonts w:ascii="Times New Roman" w:hAnsi="Times New Roman"/>
          <w:b w:val="0"/>
          <w:color w:val="auto"/>
          <w:sz w:val="22"/>
          <w:szCs w:val="22"/>
        </w:rPr>
        <w:t>View Search Results</w:t>
      </w:r>
    </w:p>
    <w:p w14:paraId="41940C76" w14:textId="77777777" w:rsidR="00386A7B" w:rsidRPr="002979F3" w:rsidRDefault="00386A7B" w:rsidP="00A7486B">
      <w:pPr>
        <w:pStyle w:val="Caption"/>
        <w:spacing w:before="100" w:beforeAutospacing="1" w:after="100" w:afterAutospacing="1"/>
        <w:ind w:left="360"/>
        <w:jc w:val="left"/>
        <w:rPr>
          <w:rFonts w:ascii="Times New Roman" w:hAnsi="Times New Roman"/>
          <w:b w:val="0"/>
          <w:color w:val="auto"/>
          <w:sz w:val="22"/>
          <w:szCs w:val="22"/>
        </w:rPr>
      </w:pPr>
      <w:r w:rsidRPr="002979F3">
        <w:rPr>
          <w:rFonts w:ascii="Times New Roman" w:hAnsi="Times New Roman"/>
          <w:b w:val="0"/>
          <w:color w:val="auto"/>
          <w:sz w:val="22"/>
          <w:szCs w:val="22"/>
        </w:rPr>
        <w:t xml:space="preserve">The search results are shown </w:t>
      </w:r>
      <w:r w:rsidR="001C3E64" w:rsidRPr="002979F3">
        <w:rPr>
          <w:rFonts w:ascii="Times New Roman" w:hAnsi="Times New Roman"/>
          <w:b w:val="0"/>
          <w:color w:val="auto"/>
          <w:sz w:val="22"/>
          <w:szCs w:val="22"/>
        </w:rPr>
        <w:t>below the search filters</w:t>
      </w:r>
      <w:r w:rsidR="00227230" w:rsidRPr="002979F3">
        <w:rPr>
          <w:rFonts w:ascii="Times New Roman" w:hAnsi="Times New Roman"/>
          <w:b w:val="0"/>
          <w:color w:val="auto"/>
          <w:sz w:val="22"/>
          <w:szCs w:val="22"/>
        </w:rPr>
        <w:t xml:space="preserve"> </w:t>
      </w:r>
      <w:r w:rsidR="001C3E64" w:rsidRPr="002979F3">
        <w:rPr>
          <w:rFonts w:ascii="Times New Roman" w:hAnsi="Times New Roman"/>
          <w:b w:val="0"/>
          <w:color w:val="auto"/>
          <w:sz w:val="22"/>
          <w:szCs w:val="22"/>
        </w:rPr>
        <w:t>and</w:t>
      </w:r>
      <w:r w:rsidR="00227230" w:rsidRPr="002979F3">
        <w:rPr>
          <w:rFonts w:ascii="Times New Roman" w:hAnsi="Times New Roman"/>
          <w:b w:val="0"/>
          <w:color w:val="auto"/>
          <w:sz w:val="22"/>
          <w:szCs w:val="22"/>
        </w:rPr>
        <w:t xml:space="preserve"> </w:t>
      </w:r>
      <w:r w:rsidRPr="002979F3">
        <w:rPr>
          <w:rFonts w:ascii="Times New Roman" w:hAnsi="Times New Roman"/>
          <w:b w:val="0"/>
          <w:color w:val="auto"/>
          <w:sz w:val="22"/>
          <w:szCs w:val="22"/>
        </w:rPr>
        <w:t>include those items that matched the specific Search For text field entry and the other filters. The results are presented in a table with various columns depending on the selected item type and search field.  For example, in the figure above, the items presented in the table are specific to Product searches based on VA Product Name.  Selecting a different Search Field or Item Type will result in potentially different drug information being displayed in the table.</w:t>
      </w:r>
      <w:r w:rsidR="001C3E64" w:rsidRPr="002979F3">
        <w:rPr>
          <w:rFonts w:ascii="Times New Roman" w:hAnsi="Times New Roman"/>
          <w:b w:val="0"/>
          <w:color w:val="auto"/>
          <w:sz w:val="22"/>
          <w:szCs w:val="22"/>
        </w:rPr>
        <w:t xml:space="preserve"> Likewise, selecting a different Search Field can result in different columns of information being displayed.</w:t>
      </w:r>
    </w:p>
    <w:p w14:paraId="41940C77" w14:textId="77777777" w:rsidR="009F5531" w:rsidRPr="002979F3" w:rsidRDefault="009F5531" w:rsidP="00A7486B">
      <w:pPr>
        <w:pStyle w:val="Caption"/>
        <w:spacing w:before="100" w:beforeAutospacing="1" w:after="100" w:afterAutospacing="1"/>
        <w:jc w:val="left"/>
        <w:rPr>
          <w:rFonts w:ascii="Times New Roman" w:hAnsi="Times New Roman"/>
          <w:b w:val="0"/>
          <w:color w:val="auto"/>
          <w:sz w:val="22"/>
          <w:szCs w:val="22"/>
          <w:u w:val="single"/>
        </w:rPr>
      </w:pPr>
      <w:r w:rsidRPr="002979F3">
        <w:rPr>
          <w:rFonts w:ascii="Times New Roman" w:hAnsi="Times New Roman"/>
          <w:b w:val="0"/>
          <w:color w:val="auto"/>
          <w:sz w:val="22"/>
          <w:szCs w:val="22"/>
          <w:u w:val="single"/>
        </w:rPr>
        <w:t>Export Search Results</w:t>
      </w:r>
    </w:p>
    <w:p w14:paraId="41940C78" w14:textId="5547E801" w:rsidR="009F5531" w:rsidRPr="002979F3" w:rsidRDefault="009F5531" w:rsidP="00A7486B">
      <w:pPr>
        <w:spacing w:before="100" w:beforeAutospacing="1" w:after="100" w:afterAutospacing="1"/>
        <w:rPr>
          <w:szCs w:val="22"/>
        </w:rPr>
      </w:pPr>
      <w:r w:rsidRPr="002979F3">
        <w:rPr>
          <w:szCs w:val="22"/>
        </w:rPr>
        <w:t>Below the search results table, there is an option to export the search results in either CSV or Excel format.  The user should click the desired format link in the export panel</w:t>
      </w:r>
      <w:r w:rsidR="001C3E64" w:rsidRPr="002979F3">
        <w:rPr>
          <w:szCs w:val="22"/>
        </w:rPr>
        <w:t>, shown below, and then use the buttons in the resulting dialog box to Open or Save the results.</w:t>
      </w:r>
    </w:p>
    <w:p w14:paraId="41940C79" w14:textId="326260E9" w:rsidR="00DD7040" w:rsidRPr="002979F3" w:rsidRDefault="00E97F9C" w:rsidP="002979F3">
      <w:pPr>
        <w:keepNext/>
        <w:spacing w:before="100" w:beforeAutospacing="1" w:after="100" w:afterAutospacing="1"/>
        <w:jc w:val="center"/>
      </w:pPr>
      <w:r>
        <w:rPr>
          <w:noProof/>
        </w:rPr>
        <w:drawing>
          <wp:inline distT="0" distB="0" distL="0" distR="0" wp14:anchorId="41940F47" wp14:editId="41940F48">
            <wp:extent cx="3931920" cy="201295"/>
            <wp:effectExtent l="0" t="0" r="0" b="8255"/>
            <wp:docPr id="11" name="Picture 16" descr="Export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xport B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31920" cy="201295"/>
                    </a:xfrm>
                    <a:prstGeom prst="rect">
                      <a:avLst/>
                    </a:prstGeom>
                    <a:noFill/>
                    <a:ln>
                      <a:noFill/>
                    </a:ln>
                  </pic:spPr>
                </pic:pic>
              </a:graphicData>
            </a:graphic>
          </wp:inline>
        </w:drawing>
      </w:r>
    </w:p>
    <w:p w14:paraId="41940C7A" w14:textId="0A29D8BF" w:rsidR="009F5531" w:rsidRPr="00E671B8" w:rsidRDefault="00DD7040" w:rsidP="00E671B8">
      <w:pPr>
        <w:pStyle w:val="Caption"/>
        <w:spacing w:before="100" w:beforeAutospacing="1" w:after="100" w:afterAutospacing="1"/>
        <w:rPr>
          <w:rFonts w:ascii="Times New Roman" w:hAnsi="Times New Roman"/>
        </w:rPr>
      </w:pPr>
      <w:bookmarkStart w:id="66" w:name="_Toc47813954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10</w:t>
      </w:r>
      <w:r w:rsidR="00152CEF">
        <w:rPr>
          <w:rFonts w:ascii="Times New Roman" w:hAnsi="Times New Roman"/>
        </w:rPr>
        <w:fldChar w:fldCharType="end"/>
      </w:r>
      <w:r w:rsidRPr="002979F3">
        <w:rPr>
          <w:rFonts w:ascii="Times New Roman" w:hAnsi="Times New Roman"/>
        </w:rPr>
        <w:t>: Export Bar</w:t>
      </w:r>
      <w:bookmarkEnd w:id="66"/>
    </w:p>
    <w:p w14:paraId="41940C7B" w14:textId="53973FC9" w:rsidR="006641A2" w:rsidRPr="002979F3" w:rsidRDefault="001D7845" w:rsidP="005E0959">
      <w:pPr>
        <w:spacing w:before="100" w:beforeAutospacing="1" w:after="100" w:afterAutospacing="1"/>
        <w:rPr>
          <w:szCs w:val="22"/>
          <w:u w:val="single"/>
        </w:rPr>
      </w:pPr>
      <w:r w:rsidRPr="002979F3">
        <w:rPr>
          <w:szCs w:val="22"/>
          <w:u w:val="single"/>
        </w:rPr>
        <w:t xml:space="preserve">Review </w:t>
      </w:r>
      <w:r w:rsidR="002C641D" w:rsidRPr="002979F3">
        <w:rPr>
          <w:szCs w:val="22"/>
          <w:u w:val="single"/>
        </w:rPr>
        <w:t>and Possibly Edit Drug Information</w:t>
      </w:r>
    </w:p>
    <w:p w14:paraId="41940C7D" w14:textId="5FFD19C1" w:rsidR="006641A2" w:rsidRDefault="006641A2" w:rsidP="005E0959">
      <w:pPr>
        <w:pStyle w:val="Caption"/>
        <w:spacing w:before="100" w:beforeAutospacing="1" w:after="100" w:afterAutospacing="1"/>
        <w:jc w:val="left"/>
        <w:rPr>
          <w:rFonts w:ascii="Times New Roman" w:hAnsi="Times New Roman"/>
          <w:b w:val="0"/>
          <w:color w:val="auto"/>
          <w:sz w:val="22"/>
          <w:szCs w:val="22"/>
        </w:rPr>
      </w:pPr>
      <w:r w:rsidRPr="002979F3">
        <w:rPr>
          <w:rFonts w:ascii="Times New Roman" w:hAnsi="Times New Roman"/>
          <w:b w:val="0"/>
          <w:color w:val="auto"/>
          <w:sz w:val="22"/>
          <w:szCs w:val="22"/>
        </w:rPr>
        <w:lastRenderedPageBreak/>
        <w:t xml:space="preserve">Also note that the rows within the search results table contain one or more hyperlinked items.  </w:t>
      </w:r>
      <w:proofErr w:type="gramStart"/>
      <w:r w:rsidRPr="002979F3">
        <w:rPr>
          <w:rFonts w:ascii="Times New Roman" w:hAnsi="Times New Roman"/>
          <w:b w:val="0"/>
          <w:color w:val="auto"/>
          <w:sz w:val="22"/>
          <w:szCs w:val="22"/>
        </w:rPr>
        <w:t>This provides a means for the user to access and review and/or edit</w:t>
      </w:r>
      <w:proofErr w:type="gramEnd"/>
      <w:r w:rsidRPr="002979F3">
        <w:rPr>
          <w:rFonts w:ascii="Times New Roman" w:hAnsi="Times New Roman"/>
          <w:b w:val="0"/>
          <w:color w:val="auto"/>
          <w:sz w:val="22"/>
          <w:szCs w:val="22"/>
        </w:rPr>
        <w:t xml:space="preserve"> that specific item by clicking the link. The page shown below is the edit product page that displays attributes about the product, and allows the user to make any necessary changes to that item.</w:t>
      </w:r>
      <w:bookmarkStart w:id="67" w:name="p017"/>
      <w:bookmarkEnd w:id="67"/>
    </w:p>
    <w:p w14:paraId="71346A46" w14:textId="5019027E" w:rsidR="007C1AA5" w:rsidRPr="007C1AA5" w:rsidRDefault="003369C9" w:rsidP="007C1AA5">
      <w:r>
        <w:rPr>
          <w:noProof/>
        </w:rPr>
        <w:drawing>
          <wp:inline distT="0" distB="0" distL="0" distR="0" wp14:anchorId="6A8184E5" wp14:editId="5421B8D6">
            <wp:extent cx="5943600" cy="4777860"/>
            <wp:effectExtent l="0" t="0" r="0" b="3810"/>
            <wp:docPr id="101" name="Picture 101" descr="Edit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6578"/>
                    <a:stretch/>
                  </pic:blipFill>
                  <pic:spPr bwMode="auto">
                    <a:xfrm>
                      <a:off x="0" y="0"/>
                      <a:ext cx="5943600" cy="4777860"/>
                    </a:xfrm>
                    <a:prstGeom prst="rect">
                      <a:avLst/>
                    </a:prstGeom>
                    <a:ln>
                      <a:noFill/>
                    </a:ln>
                    <a:extLst>
                      <a:ext uri="{53640926-AAD7-44D8-BBD7-CCE9431645EC}">
                        <a14:shadowObscured xmlns:a14="http://schemas.microsoft.com/office/drawing/2010/main"/>
                      </a:ext>
                    </a:extLst>
                  </pic:spPr>
                </pic:pic>
              </a:graphicData>
            </a:graphic>
          </wp:inline>
        </w:drawing>
      </w:r>
    </w:p>
    <w:p w14:paraId="41940C7F" w14:textId="3390D224" w:rsidR="000B30B5" w:rsidRPr="002979F3" w:rsidRDefault="00837E5C" w:rsidP="002979F3">
      <w:pPr>
        <w:pStyle w:val="Caption"/>
        <w:spacing w:before="100" w:beforeAutospacing="1" w:after="100" w:afterAutospacing="1"/>
        <w:rPr>
          <w:rFonts w:ascii="Times New Roman" w:hAnsi="Times New Roman"/>
        </w:rPr>
      </w:pPr>
      <w:bookmarkStart w:id="68" w:name="_Toc319063922"/>
      <w:bookmarkStart w:id="69" w:name="_Toc478139546"/>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11</w:t>
      </w:r>
      <w:r w:rsidR="00152CEF">
        <w:rPr>
          <w:rFonts w:ascii="Times New Roman" w:hAnsi="Times New Roman"/>
        </w:rPr>
        <w:fldChar w:fldCharType="end"/>
      </w:r>
      <w:r w:rsidRPr="002979F3">
        <w:rPr>
          <w:rFonts w:ascii="Times New Roman" w:hAnsi="Times New Roman"/>
        </w:rPr>
        <w:t>: Edit Item</w:t>
      </w:r>
      <w:bookmarkEnd w:id="68"/>
      <w:bookmarkEnd w:id="69"/>
    </w:p>
    <w:p w14:paraId="41940C80" w14:textId="155CC6E1" w:rsidR="00C56FFC" w:rsidRPr="002979F3" w:rsidRDefault="00C56FFC" w:rsidP="005E0959">
      <w:pPr>
        <w:rPr>
          <w:kern w:val="32"/>
          <w:szCs w:val="22"/>
        </w:rPr>
      </w:pPr>
      <w:r w:rsidRPr="002979F3">
        <w:rPr>
          <w:kern w:val="32"/>
          <w:szCs w:val="22"/>
        </w:rPr>
        <w:t>The drug information is arranged in a series of tabs.  For a product, the major data items are displayed on the National Data tab as shown above.  There are also seven other tabs which contain information that might occasionally need to be reviewed or changed.  In this case, the user will select the Show All Tabs link that is located to the right of the National Data tab.  Selecting that link will display the other remaining tabs as shown below.</w:t>
      </w:r>
    </w:p>
    <w:p w14:paraId="41940C81" w14:textId="77777777" w:rsidR="002E7900" w:rsidRPr="002979F3" w:rsidRDefault="00E97F9C" w:rsidP="002979F3">
      <w:pPr>
        <w:keepNext/>
        <w:spacing w:before="100" w:beforeAutospacing="1" w:after="100" w:afterAutospacing="1"/>
      </w:pPr>
      <w:r>
        <w:rPr>
          <w:noProof/>
          <w:kern w:val="32"/>
          <w:szCs w:val="22"/>
        </w:rPr>
        <w:drawing>
          <wp:inline distT="0" distB="0" distL="0" distR="0" wp14:anchorId="41940F4B" wp14:editId="41940F4C">
            <wp:extent cx="5943600" cy="219710"/>
            <wp:effectExtent l="0" t="0" r="0" b="8890"/>
            <wp:docPr id="13" name="Picture 9" descr="Access Other Drug Item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ess Other Drug Item Tab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19710"/>
                    </a:xfrm>
                    <a:prstGeom prst="rect">
                      <a:avLst/>
                    </a:prstGeom>
                    <a:noFill/>
                    <a:ln>
                      <a:noFill/>
                    </a:ln>
                  </pic:spPr>
                </pic:pic>
              </a:graphicData>
            </a:graphic>
          </wp:inline>
        </w:drawing>
      </w:r>
    </w:p>
    <w:p w14:paraId="41940C82" w14:textId="452D01F6" w:rsidR="002C641D" w:rsidRPr="002979F3" w:rsidRDefault="002E7900" w:rsidP="002979F3">
      <w:pPr>
        <w:pStyle w:val="Caption"/>
        <w:spacing w:before="100" w:beforeAutospacing="1" w:after="100" w:afterAutospacing="1"/>
        <w:rPr>
          <w:rFonts w:ascii="Times New Roman" w:hAnsi="Times New Roman"/>
          <w:color w:val="auto"/>
          <w:kern w:val="32"/>
          <w:sz w:val="22"/>
          <w:szCs w:val="22"/>
        </w:rPr>
      </w:pPr>
      <w:bookmarkStart w:id="70" w:name="_Toc478139547"/>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12</w:t>
      </w:r>
      <w:r w:rsidR="00152CEF">
        <w:rPr>
          <w:rFonts w:ascii="Times New Roman" w:hAnsi="Times New Roman"/>
        </w:rPr>
        <w:fldChar w:fldCharType="end"/>
      </w:r>
      <w:r w:rsidRPr="002979F3">
        <w:rPr>
          <w:rFonts w:ascii="Times New Roman" w:hAnsi="Times New Roman"/>
        </w:rPr>
        <w:t>: Access Other Drug Item Tabs</w:t>
      </w:r>
      <w:bookmarkEnd w:id="70"/>
    </w:p>
    <w:p w14:paraId="41940C83" w14:textId="77777777" w:rsidR="00F24B97" w:rsidRPr="002979F3" w:rsidRDefault="00F24B97" w:rsidP="002979F3">
      <w:pPr>
        <w:spacing w:before="100" w:beforeAutospacing="1" w:after="100" w:afterAutospacing="1"/>
        <w:rPr>
          <w:kern w:val="32"/>
          <w:szCs w:val="22"/>
        </w:rPr>
      </w:pPr>
      <w:r w:rsidRPr="002979F3">
        <w:rPr>
          <w:kern w:val="32"/>
          <w:szCs w:val="22"/>
        </w:rPr>
        <w:t>The user can maneuver through these tabs by clicking the name on any of the tabs.  Additionally, the user may click the Hide All Tabs link to return to viewing just the National Data tab information.</w:t>
      </w:r>
    </w:p>
    <w:p w14:paraId="41940C84" w14:textId="77777777" w:rsidR="00EE3116" w:rsidRDefault="00F24B97" w:rsidP="002979F3">
      <w:pPr>
        <w:spacing w:before="100" w:beforeAutospacing="1" w:after="100" w:afterAutospacing="1"/>
        <w:rPr>
          <w:kern w:val="32"/>
          <w:szCs w:val="22"/>
        </w:rPr>
      </w:pPr>
      <w:r w:rsidRPr="002979F3">
        <w:rPr>
          <w:kern w:val="32"/>
          <w:szCs w:val="22"/>
        </w:rPr>
        <w:lastRenderedPageBreak/>
        <w:t xml:space="preserve">While viewing the information, the user can select and change almost all of the data except for those items that are displayed as text only.  If changes are made, the user then clicks the </w:t>
      </w:r>
      <w:r w:rsidR="0027151D">
        <w:rPr>
          <w:kern w:val="32"/>
          <w:szCs w:val="22"/>
        </w:rPr>
        <w:t>“</w:t>
      </w:r>
      <w:r w:rsidRPr="002979F3">
        <w:rPr>
          <w:kern w:val="32"/>
          <w:szCs w:val="22"/>
        </w:rPr>
        <w:t>Submit</w:t>
      </w:r>
      <w:r w:rsidR="0027151D">
        <w:rPr>
          <w:kern w:val="32"/>
          <w:szCs w:val="22"/>
        </w:rPr>
        <w:t>”</w:t>
      </w:r>
      <w:r w:rsidRPr="002979F3">
        <w:rPr>
          <w:kern w:val="32"/>
          <w:szCs w:val="22"/>
        </w:rPr>
        <w:t xml:space="preserve"> button at the bottom right side of the page and this will continue through a process to validate the changes, allow the user to view and if necessary revise the changes, and then finally submit the changes to the database.  </w:t>
      </w:r>
    </w:p>
    <w:p w14:paraId="41940C85" w14:textId="77777777" w:rsidR="00707F7D" w:rsidRPr="00707F7D" w:rsidRDefault="00707F7D" w:rsidP="002979F3">
      <w:pPr>
        <w:spacing w:before="100" w:beforeAutospacing="1" w:after="100" w:afterAutospacing="1"/>
        <w:rPr>
          <w:kern w:val="32"/>
          <w:szCs w:val="22"/>
        </w:rPr>
      </w:pPr>
      <w:r w:rsidRPr="00707F7D">
        <w:rPr>
          <w:kern w:val="32"/>
          <w:szCs w:val="22"/>
        </w:rPr>
        <w:t xml:space="preserve">There are other processes that can be performed while viewing drug information.  </w:t>
      </w:r>
      <w:r w:rsidR="009B6769">
        <w:rPr>
          <w:kern w:val="32"/>
          <w:szCs w:val="22"/>
        </w:rPr>
        <w:t>Each of these is summarized here and described in detail later in this section.</w:t>
      </w:r>
    </w:p>
    <w:p w14:paraId="41940C86" w14:textId="77777777" w:rsidR="00707F7D" w:rsidRPr="00707F7D" w:rsidRDefault="00707F7D" w:rsidP="002A1E57">
      <w:pPr>
        <w:pStyle w:val="ListParagraph"/>
        <w:numPr>
          <w:ilvl w:val="0"/>
          <w:numId w:val="43"/>
        </w:numPr>
        <w:spacing w:before="100" w:beforeAutospacing="1" w:after="100" w:afterAutospacing="1"/>
        <w:rPr>
          <w:rFonts w:ascii="Times New Roman" w:hAnsi="Times New Roman"/>
          <w:kern w:val="32"/>
        </w:rPr>
      </w:pPr>
      <w:r w:rsidRPr="00707F7D">
        <w:rPr>
          <w:rFonts w:ascii="Times New Roman" w:hAnsi="Times New Roman"/>
          <w:kern w:val="32"/>
        </w:rPr>
        <w:t xml:space="preserve">While viewing an Orderable Item, it will have a Products tab that displays a table with those products associated with that Orderable Item. This tab provides a “Move Products” button that starts a process for assigning any selected (checked) products to a new Orderable Item.  </w:t>
      </w:r>
    </w:p>
    <w:p w14:paraId="41940C87" w14:textId="77777777" w:rsidR="009B6769" w:rsidRDefault="009B6769" w:rsidP="002A1E57">
      <w:pPr>
        <w:pStyle w:val="ListParagraph"/>
        <w:numPr>
          <w:ilvl w:val="0"/>
          <w:numId w:val="43"/>
        </w:numPr>
        <w:spacing w:before="100" w:beforeAutospacing="1" w:after="100" w:afterAutospacing="1"/>
        <w:rPr>
          <w:rFonts w:ascii="Times New Roman" w:hAnsi="Times New Roman"/>
          <w:kern w:val="32"/>
        </w:rPr>
      </w:pPr>
      <w:r>
        <w:rPr>
          <w:rFonts w:ascii="Times New Roman" w:hAnsi="Times New Roman"/>
          <w:kern w:val="32"/>
        </w:rPr>
        <w:t xml:space="preserve">While viewing a Product, it will have </w:t>
      </w:r>
      <w:proofErr w:type="gramStart"/>
      <w:r>
        <w:rPr>
          <w:rFonts w:ascii="Times New Roman" w:hAnsi="Times New Roman"/>
          <w:kern w:val="32"/>
        </w:rPr>
        <w:t>an</w:t>
      </w:r>
      <w:proofErr w:type="gramEnd"/>
      <w:r>
        <w:rPr>
          <w:rFonts w:ascii="Times New Roman" w:hAnsi="Times New Roman"/>
          <w:kern w:val="32"/>
        </w:rPr>
        <w:t xml:space="preserve"> NDCs tab that displays a table with the associated NDCs.  This tab provides a “Move NDCs” button that starts a process for assigning any selected (checked) NDCs to a new Product.</w:t>
      </w:r>
    </w:p>
    <w:p w14:paraId="41940C88" w14:textId="77777777" w:rsidR="00707F7D" w:rsidRPr="00707F7D" w:rsidRDefault="009B6769" w:rsidP="002A1E57">
      <w:pPr>
        <w:pStyle w:val="ListParagraph"/>
        <w:numPr>
          <w:ilvl w:val="0"/>
          <w:numId w:val="43"/>
        </w:numPr>
        <w:spacing w:before="100" w:beforeAutospacing="1" w:after="100" w:afterAutospacing="1"/>
        <w:rPr>
          <w:rFonts w:ascii="Times New Roman" w:hAnsi="Times New Roman"/>
          <w:kern w:val="32"/>
        </w:rPr>
      </w:pPr>
      <w:r>
        <w:rPr>
          <w:rFonts w:ascii="Times New Roman" w:hAnsi="Times New Roman"/>
          <w:kern w:val="32"/>
        </w:rPr>
        <w:t>While viewing the Product’s NDCs tab, there is also a “Copy NDCs to New Product” button that starts a process for making a copy of the selected (checked) NDCs, assigning them to a new Product, and then requiring the user to make some changes to the NDCs.</w:t>
      </w:r>
    </w:p>
    <w:p w14:paraId="41940C89" w14:textId="327B67B8" w:rsidR="00EE3116" w:rsidRPr="002979F3" w:rsidRDefault="00F266E9" w:rsidP="005E0959">
      <w:pPr>
        <w:spacing w:before="100" w:beforeAutospacing="1" w:after="100" w:afterAutospacing="1"/>
        <w:rPr>
          <w:kern w:val="32"/>
          <w:szCs w:val="22"/>
          <w:u w:val="single"/>
        </w:rPr>
      </w:pPr>
      <w:r>
        <w:rPr>
          <w:kern w:val="32"/>
          <w:szCs w:val="22"/>
          <w:u w:val="single"/>
        </w:rPr>
        <w:t>A</w:t>
      </w:r>
      <w:r w:rsidR="00EE3116" w:rsidRPr="002979F3">
        <w:rPr>
          <w:kern w:val="32"/>
          <w:szCs w:val="22"/>
          <w:u w:val="single"/>
        </w:rPr>
        <w:t>dd New Items</w:t>
      </w:r>
    </w:p>
    <w:p w14:paraId="41940C8A" w14:textId="77777777" w:rsidR="009A0483" w:rsidRPr="002979F3" w:rsidRDefault="00EE3116" w:rsidP="002979F3">
      <w:pPr>
        <w:spacing w:before="100" w:beforeAutospacing="1" w:after="100" w:afterAutospacing="1"/>
        <w:rPr>
          <w:kern w:val="32"/>
          <w:szCs w:val="22"/>
        </w:rPr>
      </w:pPr>
      <w:r w:rsidRPr="002979F3">
        <w:rPr>
          <w:szCs w:val="22"/>
        </w:rPr>
        <w:t xml:space="preserve">After performing the search for an item type, such as products, the user may determine that the appropriate drug does not exist in PPS-N and needs to be created.  The user can then choose to create a new item, either from scratch using a blank template or by using an existing item as a template.  </w:t>
      </w:r>
      <w:r w:rsidRPr="002979F3">
        <w:rPr>
          <w:kern w:val="32"/>
          <w:szCs w:val="22"/>
        </w:rPr>
        <w:t>Each of these is described below:</w:t>
      </w:r>
    </w:p>
    <w:p w14:paraId="41940C8B" w14:textId="4346DC1B" w:rsidR="009A0483" w:rsidRPr="00DB3585" w:rsidRDefault="009A0483" w:rsidP="00C70769">
      <w:pPr>
        <w:pStyle w:val="ListParagraph"/>
        <w:numPr>
          <w:ilvl w:val="0"/>
          <w:numId w:val="33"/>
        </w:numPr>
        <w:spacing w:before="100" w:beforeAutospacing="1" w:after="100" w:afterAutospacing="1"/>
        <w:ind w:left="360" w:firstLine="0"/>
        <w:rPr>
          <w:rFonts w:ascii="Times New Roman" w:hAnsi="Times New Roman"/>
        </w:rPr>
      </w:pPr>
      <w:r w:rsidRPr="00DB3585">
        <w:rPr>
          <w:rFonts w:ascii="Times New Roman" w:hAnsi="Times New Roman"/>
        </w:rPr>
        <w:t>Create New [Item Type] from Existing</w:t>
      </w:r>
    </w:p>
    <w:p w14:paraId="41940C8C" w14:textId="77777777" w:rsidR="009A0483" w:rsidRPr="002979F3" w:rsidRDefault="009A0483" w:rsidP="00C70769">
      <w:pPr>
        <w:spacing w:before="100" w:beforeAutospacing="1" w:after="100" w:afterAutospacing="1"/>
        <w:ind w:left="360"/>
        <w:rPr>
          <w:szCs w:val="22"/>
        </w:rPr>
      </w:pPr>
      <w:r w:rsidRPr="002979F3">
        <w:rPr>
          <w:szCs w:val="22"/>
        </w:rPr>
        <w:t>While the user is reviewing an existing item, there is a link at the bottom of the page to create a new item using this current selected item as a template.  To use this existing item, click the “Create New [item type] (from existing)” link.</w:t>
      </w:r>
    </w:p>
    <w:p w14:paraId="41940C8D" w14:textId="77777777" w:rsidR="00DD7040" w:rsidRPr="002979F3" w:rsidRDefault="00E97F9C" w:rsidP="002979F3">
      <w:pPr>
        <w:keepNext/>
        <w:spacing w:before="100" w:beforeAutospacing="1" w:after="100" w:afterAutospacing="1"/>
      </w:pPr>
      <w:r>
        <w:rPr>
          <w:noProof/>
        </w:rPr>
        <mc:AlternateContent>
          <mc:Choice Requires="wps">
            <w:drawing>
              <wp:anchor distT="0" distB="0" distL="114300" distR="114300" simplePos="0" relativeHeight="251658752" behindDoc="0" locked="0" layoutInCell="1" allowOverlap="1" wp14:anchorId="41940F4D" wp14:editId="1FB89CA9">
                <wp:simplePos x="0" y="0"/>
                <wp:positionH relativeFrom="column">
                  <wp:posOffset>1924050</wp:posOffset>
                </wp:positionH>
                <wp:positionV relativeFrom="paragraph">
                  <wp:posOffset>340995</wp:posOffset>
                </wp:positionV>
                <wp:extent cx="447675" cy="295275"/>
                <wp:effectExtent l="0" t="95250" r="9525" b="28575"/>
                <wp:wrapNone/>
                <wp:docPr id="95" name="Right Arrow 13" descr="Downward-facing arrow"/>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8225408">
                          <a:off x="0" y="0"/>
                          <a:ext cx="447675" cy="295275"/>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26" type="#_x0000_t13" alt="Downward-facing arrow" style="position:absolute;margin-left:151.5pt;margin-top:26.85pt;width:35.25pt;height:23.25pt;rotation:8984339fd;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" adj="14477" fillcolor="#4f81bd" strokecolor="#385d8a" strokeweight="2pt">
                <v:path arrowok="t"/>
              </v:shape>
            </w:pict>
          </mc:Fallback>
        </mc:AlternateContent>
      </w:r>
      <w:r>
        <w:rPr>
          <w:noProof/>
        </w:rPr>
        <w:drawing>
          <wp:inline distT="0" distB="0" distL="0" distR="0" wp14:anchorId="41940F4F" wp14:editId="41940F50">
            <wp:extent cx="5919470" cy="859790"/>
            <wp:effectExtent l="0" t="0" r="5080" b="0"/>
            <wp:docPr id="14" name="Picture 17" descr="Create New [Item Type] from Existing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New [Item Type] from Existing Link"/>
                    <pic:cNvPicPr>
                      <a:picLocks noChangeAspect="1" noChangeArrowheads="1"/>
                    </pic:cNvPicPr>
                  </pic:nvPicPr>
                  <pic:blipFill>
                    <a:blip r:embed="rId33">
                      <a:extLst>
                        <a:ext uri="{28A0092B-C50C-407E-A947-70E740481C1C}">
                          <a14:useLocalDpi xmlns:a14="http://schemas.microsoft.com/office/drawing/2010/main" val="0"/>
                        </a:ext>
                      </a:extLst>
                    </a:blip>
                    <a:srcRect l="33676"/>
                    <a:stretch>
                      <a:fillRect/>
                    </a:stretch>
                  </pic:blipFill>
                  <pic:spPr bwMode="auto">
                    <a:xfrm>
                      <a:off x="0" y="0"/>
                      <a:ext cx="5919470" cy="859790"/>
                    </a:xfrm>
                    <a:prstGeom prst="rect">
                      <a:avLst/>
                    </a:prstGeom>
                    <a:noFill/>
                    <a:ln>
                      <a:noFill/>
                    </a:ln>
                  </pic:spPr>
                </pic:pic>
              </a:graphicData>
            </a:graphic>
          </wp:inline>
        </w:drawing>
      </w:r>
    </w:p>
    <w:p w14:paraId="41940C8E" w14:textId="2D053A3B" w:rsidR="009A0483" w:rsidRPr="002979F3" w:rsidRDefault="00DD7040" w:rsidP="00E671B8">
      <w:pPr>
        <w:pStyle w:val="Caption"/>
        <w:spacing w:before="100" w:beforeAutospacing="1" w:after="100" w:afterAutospacing="1"/>
        <w:rPr>
          <w:rFonts w:ascii="Times New Roman" w:hAnsi="Times New Roman"/>
        </w:rPr>
      </w:pPr>
      <w:bookmarkStart w:id="71" w:name="_Toc47813954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13</w:t>
      </w:r>
      <w:r w:rsidR="00152CEF">
        <w:rPr>
          <w:rFonts w:ascii="Times New Roman" w:hAnsi="Times New Roman"/>
        </w:rPr>
        <w:fldChar w:fldCharType="end"/>
      </w:r>
      <w:r w:rsidRPr="002979F3">
        <w:rPr>
          <w:rFonts w:ascii="Times New Roman" w:hAnsi="Times New Roman"/>
        </w:rPr>
        <w:t>: Create New [Item Type] from Existing Link</w:t>
      </w:r>
      <w:bookmarkEnd w:id="71"/>
    </w:p>
    <w:p w14:paraId="41940C8F" w14:textId="77777777" w:rsidR="00EE3116" w:rsidRPr="00DB3585" w:rsidRDefault="004273FF" w:rsidP="00C70769">
      <w:pPr>
        <w:pStyle w:val="ListParagraph"/>
        <w:numPr>
          <w:ilvl w:val="0"/>
          <w:numId w:val="33"/>
        </w:numPr>
        <w:spacing w:before="100" w:beforeAutospacing="1" w:after="100" w:afterAutospacing="1"/>
        <w:ind w:left="360" w:firstLine="0"/>
        <w:rPr>
          <w:rFonts w:ascii="Times New Roman" w:hAnsi="Times New Roman"/>
        </w:rPr>
      </w:pPr>
      <w:r w:rsidRPr="00DB3585">
        <w:rPr>
          <w:rFonts w:ascii="Times New Roman" w:hAnsi="Times New Roman"/>
        </w:rPr>
        <w:t xml:space="preserve">Create New </w:t>
      </w:r>
      <w:r w:rsidR="009614C7" w:rsidRPr="00DB3585">
        <w:rPr>
          <w:rFonts w:ascii="Times New Roman" w:hAnsi="Times New Roman"/>
        </w:rPr>
        <w:t>[Item Type]</w:t>
      </w:r>
      <w:r w:rsidR="00E254AB" w:rsidRPr="00DB3585">
        <w:rPr>
          <w:rFonts w:ascii="Times New Roman" w:hAnsi="Times New Roman"/>
        </w:rPr>
        <w:t xml:space="preserve"> (from blank)</w:t>
      </w:r>
    </w:p>
    <w:p w14:paraId="41940C90" w14:textId="77777777" w:rsidR="00EE3116" w:rsidRPr="00E671B8" w:rsidRDefault="009A0483" w:rsidP="00C70769">
      <w:pPr>
        <w:spacing w:before="100" w:beforeAutospacing="1" w:after="100" w:afterAutospacing="1"/>
        <w:ind w:left="360"/>
        <w:rPr>
          <w:szCs w:val="22"/>
        </w:rPr>
      </w:pPr>
      <w:r w:rsidRPr="002979F3">
        <w:rPr>
          <w:szCs w:val="22"/>
        </w:rPr>
        <w:t>If the user performed a search and did not find any items closely related to the new item, then the user could choose to create a new item using a blank template (</w:t>
      </w:r>
      <w:r w:rsidR="00E325FD" w:rsidRPr="002979F3">
        <w:rPr>
          <w:szCs w:val="22"/>
        </w:rPr>
        <w:t>almost no fields are</w:t>
      </w:r>
      <w:r w:rsidRPr="002979F3">
        <w:rPr>
          <w:szCs w:val="22"/>
        </w:rPr>
        <w:t xml:space="preserve"> pre-populated). B</w:t>
      </w:r>
      <w:r w:rsidR="00EE3116" w:rsidRPr="002979F3">
        <w:rPr>
          <w:szCs w:val="22"/>
        </w:rPr>
        <w:t>elow the search results table, click the “Create New</w:t>
      </w:r>
      <w:r w:rsidRPr="002979F3">
        <w:rPr>
          <w:szCs w:val="22"/>
        </w:rPr>
        <w:t xml:space="preserve"> [item type] (from blank)” link </w:t>
      </w:r>
      <w:r w:rsidR="00EE3116" w:rsidRPr="002979F3">
        <w:rPr>
          <w:szCs w:val="22"/>
        </w:rPr>
        <w:t>as shown below.</w:t>
      </w:r>
    </w:p>
    <w:p w14:paraId="41940C91" w14:textId="77777777" w:rsidR="00DD7040" w:rsidRPr="002979F3" w:rsidRDefault="00E97F9C" w:rsidP="002979F3">
      <w:pPr>
        <w:keepNext/>
        <w:spacing w:before="100" w:beforeAutospacing="1" w:after="100" w:afterAutospacing="1"/>
      </w:pPr>
      <w:r>
        <w:rPr>
          <w:noProof/>
        </w:rPr>
        <w:lastRenderedPageBreak/>
        <mc:AlternateContent>
          <mc:Choice Requires="wps">
            <w:drawing>
              <wp:anchor distT="0" distB="0" distL="114300" distR="114300" simplePos="0" relativeHeight="251657728" behindDoc="0" locked="0" layoutInCell="1" allowOverlap="1" wp14:anchorId="41940F51" wp14:editId="0405829A">
                <wp:simplePos x="0" y="0"/>
                <wp:positionH relativeFrom="column">
                  <wp:posOffset>3448050</wp:posOffset>
                </wp:positionH>
                <wp:positionV relativeFrom="paragraph">
                  <wp:posOffset>1015365</wp:posOffset>
                </wp:positionV>
                <wp:extent cx="447675" cy="295275"/>
                <wp:effectExtent l="38100" t="76200" r="0" b="47625"/>
                <wp:wrapNone/>
                <wp:docPr id="94" name="Right Arrow 12" descr="Downward facing arrow"/>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68417">
                          <a:off x="0" y="0"/>
                          <a:ext cx="447675" cy="295275"/>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ight Arrow 12" o:spid="_x0000_s1026" type="#_x0000_t13" alt="Downward facing arrow" style="position:absolute;margin-left:271.5pt;margin-top:79.95pt;width:35.25pt;height:23.25pt;rotation:2259263fd;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" adj="14477" fillcolor="#4f81bd" strokecolor="#385d8a" strokeweight="2pt">
                <v:path arrowok="t"/>
              </v:shape>
            </w:pict>
          </mc:Fallback>
        </mc:AlternateContent>
      </w:r>
      <w:r>
        <w:rPr>
          <w:noProof/>
        </w:rPr>
        <w:drawing>
          <wp:inline distT="0" distB="0" distL="0" distR="0" wp14:anchorId="41940F53" wp14:editId="41940F54">
            <wp:extent cx="5888990" cy="1475105"/>
            <wp:effectExtent l="0" t="0" r="0" b="0"/>
            <wp:docPr id="15" name="Picture 14" descr="Create New [Item Type] from Blank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ate New [Item Type] from Blank Link"/>
                    <pic:cNvPicPr>
                      <a:picLocks noChangeAspect="1" noChangeArrowheads="1"/>
                    </pic:cNvPicPr>
                  </pic:nvPicPr>
                  <pic:blipFill>
                    <a:blip r:embed="rId34">
                      <a:extLst>
                        <a:ext uri="{28A0092B-C50C-407E-A947-70E740481C1C}">
                          <a14:useLocalDpi xmlns:a14="http://schemas.microsoft.com/office/drawing/2010/main" val="0"/>
                        </a:ext>
                      </a:extLst>
                    </a:blip>
                    <a:srcRect r="49695"/>
                    <a:stretch>
                      <a:fillRect/>
                    </a:stretch>
                  </pic:blipFill>
                  <pic:spPr bwMode="auto">
                    <a:xfrm>
                      <a:off x="0" y="0"/>
                      <a:ext cx="5888990" cy="1475105"/>
                    </a:xfrm>
                    <a:prstGeom prst="rect">
                      <a:avLst/>
                    </a:prstGeom>
                    <a:noFill/>
                    <a:ln>
                      <a:noFill/>
                    </a:ln>
                  </pic:spPr>
                </pic:pic>
              </a:graphicData>
            </a:graphic>
          </wp:inline>
        </w:drawing>
      </w:r>
    </w:p>
    <w:p w14:paraId="41940C92" w14:textId="7E4B317F" w:rsidR="00EE3116" w:rsidRPr="00E671B8" w:rsidRDefault="00DD7040" w:rsidP="00E671B8">
      <w:pPr>
        <w:pStyle w:val="Caption"/>
        <w:spacing w:before="100" w:beforeAutospacing="1" w:after="100" w:afterAutospacing="1"/>
        <w:rPr>
          <w:rFonts w:ascii="Times New Roman" w:hAnsi="Times New Roman"/>
        </w:rPr>
      </w:pPr>
      <w:bookmarkStart w:id="72" w:name="_Toc47813954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14</w:t>
      </w:r>
      <w:r w:rsidR="00152CEF">
        <w:rPr>
          <w:rFonts w:ascii="Times New Roman" w:hAnsi="Times New Roman"/>
        </w:rPr>
        <w:fldChar w:fldCharType="end"/>
      </w:r>
      <w:r w:rsidRPr="002979F3">
        <w:rPr>
          <w:rFonts w:ascii="Times New Roman" w:hAnsi="Times New Roman"/>
        </w:rPr>
        <w:t>: Create New [Item Type] from Blank Link</w:t>
      </w:r>
      <w:bookmarkEnd w:id="72"/>
    </w:p>
    <w:p w14:paraId="41940C93" w14:textId="0D07E6AC" w:rsidR="00636F62" w:rsidRDefault="00EE3116" w:rsidP="00CB2D64">
      <w:pPr>
        <w:tabs>
          <w:tab w:val="left" w:pos="360"/>
        </w:tabs>
        <w:ind w:left="360"/>
      </w:pPr>
      <w:r w:rsidRPr="002979F3">
        <w:t>Clicking this link</w:t>
      </w:r>
      <w:r w:rsidR="00D72E9D" w:rsidRPr="002979F3">
        <w:t xml:space="preserve"> will present a new</w:t>
      </w:r>
      <w:r w:rsidR="00E325FD" w:rsidRPr="002979F3">
        <w:t xml:space="preserve"> item </w:t>
      </w:r>
      <w:r w:rsidR="00D72E9D" w:rsidRPr="002979F3">
        <w:t>templa</w:t>
      </w:r>
      <w:r w:rsidR="00636F62" w:rsidRPr="002979F3">
        <w:t>t</w:t>
      </w:r>
      <w:r w:rsidR="00D72E9D" w:rsidRPr="002979F3">
        <w:t xml:space="preserve">e </w:t>
      </w:r>
      <w:r w:rsidR="00E325FD" w:rsidRPr="002979F3">
        <w:t>for the user</w:t>
      </w:r>
      <w:r w:rsidR="00636F62" w:rsidRPr="002979F3">
        <w:t xml:space="preserve"> to complete</w:t>
      </w:r>
      <w:r w:rsidR="004E42C9" w:rsidRPr="002979F3">
        <w:t xml:space="preserve">.  </w:t>
      </w:r>
      <w:r w:rsidR="00E325FD" w:rsidRPr="002979F3">
        <w:t>As an example, t</w:t>
      </w:r>
      <w:r w:rsidR="009614C7" w:rsidRPr="002979F3">
        <w:t xml:space="preserve">he </w:t>
      </w:r>
      <w:r w:rsidR="00E325FD" w:rsidRPr="002979F3">
        <w:t xml:space="preserve">Add </w:t>
      </w:r>
      <w:r w:rsidR="009614C7" w:rsidRPr="002979F3">
        <w:t>New National Product template is shown below.</w:t>
      </w:r>
    </w:p>
    <w:p w14:paraId="01B7161F" w14:textId="2302351A" w:rsidR="003369C9" w:rsidRPr="002979F3" w:rsidRDefault="003369C9" w:rsidP="003369C9">
      <w:pPr>
        <w:tabs>
          <w:tab w:val="left" w:pos="360"/>
        </w:tabs>
      </w:pPr>
      <w:bookmarkStart w:id="73" w:name="p020"/>
      <w:bookmarkEnd w:id="73"/>
      <w:r>
        <w:rPr>
          <w:noProof/>
        </w:rPr>
        <w:lastRenderedPageBreak/>
        <w:drawing>
          <wp:inline distT="0" distB="0" distL="0" distR="0" wp14:anchorId="26BBE310" wp14:editId="3B3FFF0A">
            <wp:extent cx="5943600" cy="6190627"/>
            <wp:effectExtent l="0" t="0" r="0" b="635"/>
            <wp:docPr id="103" name="Picture 103" descr="Create New Produc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5405"/>
                    <a:stretch/>
                  </pic:blipFill>
                  <pic:spPr bwMode="auto">
                    <a:xfrm>
                      <a:off x="0" y="0"/>
                      <a:ext cx="5943600" cy="6190627"/>
                    </a:xfrm>
                    <a:prstGeom prst="rect">
                      <a:avLst/>
                    </a:prstGeom>
                    <a:ln>
                      <a:noFill/>
                    </a:ln>
                    <a:extLst>
                      <a:ext uri="{53640926-AAD7-44D8-BBD7-CCE9431645EC}">
                        <a14:shadowObscured xmlns:a14="http://schemas.microsoft.com/office/drawing/2010/main"/>
                      </a:ext>
                    </a:extLst>
                  </pic:spPr>
                </pic:pic>
              </a:graphicData>
            </a:graphic>
          </wp:inline>
        </w:drawing>
      </w:r>
    </w:p>
    <w:p w14:paraId="41940C95" w14:textId="5E3285CF" w:rsidR="004273FF" w:rsidRPr="002979F3" w:rsidRDefault="00837E5C" w:rsidP="002979F3">
      <w:pPr>
        <w:pStyle w:val="Caption"/>
        <w:spacing w:before="100" w:beforeAutospacing="1" w:after="100" w:afterAutospacing="1"/>
        <w:rPr>
          <w:rFonts w:ascii="Times New Roman" w:hAnsi="Times New Roman"/>
        </w:rPr>
      </w:pPr>
      <w:bookmarkStart w:id="74" w:name="_Toc319063923"/>
      <w:bookmarkStart w:id="75" w:name="_Toc47813955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15</w:t>
      </w:r>
      <w:r w:rsidR="00152CEF">
        <w:rPr>
          <w:rFonts w:ascii="Times New Roman" w:hAnsi="Times New Roman"/>
        </w:rPr>
        <w:fldChar w:fldCharType="end"/>
      </w:r>
      <w:r w:rsidRPr="002979F3">
        <w:rPr>
          <w:rFonts w:ascii="Times New Roman" w:hAnsi="Times New Roman"/>
        </w:rPr>
        <w:t>: Create New Product</w:t>
      </w:r>
      <w:bookmarkEnd w:id="74"/>
      <w:r w:rsidR="009614C7" w:rsidRPr="002979F3">
        <w:rPr>
          <w:rFonts w:ascii="Times New Roman" w:hAnsi="Times New Roman"/>
        </w:rPr>
        <w:t xml:space="preserve"> Template</w:t>
      </w:r>
      <w:bookmarkEnd w:id="75"/>
    </w:p>
    <w:p w14:paraId="41940C96" w14:textId="77777777" w:rsidR="003B3512" w:rsidRPr="002979F3" w:rsidRDefault="003B3512" w:rsidP="00C70769">
      <w:pPr>
        <w:pStyle w:val="BodyText"/>
        <w:spacing w:before="100" w:beforeAutospacing="1" w:after="100" w:afterAutospacing="1"/>
        <w:ind w:left="360"/>
      </w:pPr>
      <w:r w:rsidRPr="002979F3">
        <w:t xml:space="preserve">Just below the title Add New National Product, the user will note some field labels without subsequent content.  This is considered the template header.  In the template above, the labels in the header include </w:t>
      </w:r>
      <w:r w:rsidR="00352A20" w:rsidRPr="002979F3">
        <w:t>“</w:t>
      </w:r>
      <w:r w:rsidRPr="002979F3">
        <w:t>Product:</w:t>
      </w:r>
      <w:r w:rsidR="00352A20" w:rsidRPr="002979F3">
        <w:t>”</w:t>
      </w:r>
      <w:r w:rsidRPr="002979F3">
        <w:t xml:space="preserve"> (name), </w:t>
      </w:r>
      <w:r w:rsidR="00352A20" w:rsidRPr="002979F3">
        <w:t>“</w:t>
      </w:r>
      <w:r w:rsidRPr="002979F3">
        <w:t>Category:</w:t>
      </w:r>
      <w:r w:rsidR="00352A20" w:rsidRPr="002979F3">
        <w:t>”</w:t>
      </w:r>
      <w:r w:rsidRPr="002979F3">
        <w:t xml:space="preserve">, and </w:t>
      </w:r>
      <w:r w:rsidR="00352A20" w:rsidRPr="002979F3">
        <w:t>“</w:t>
      </w:r>
      <w:r w:rsidRPr="002979F3">
        <w:t>PPS OI Name:</w:t>
      </w:r>
      <w:r w:rsidR="00352A20" w:rsidRPr="002979F3">
        <w:t>”</w:t>
      </w:r>
      <w:r w:rsidRPr="002979F3">
        <w:t xml:space="preserve"> (appropriate parent name).  These items will be filled in by PPS-N while working on the remainder of the template.</w:t>
      </w:r>
    </w:p>
    <w:p w14:paraId="41940C97" w14:textId="77777777" w:rsidR="003B3512" w:rsidRPr="002979F3" w:rsidRDefault="003B3512" w:rsidP="00C70769">
      <w:pPr>
        <w:pStyle w:val="BodyText"/>
        <w:spacing w:before="100" w:beforeAutospacing="1" w:after="100" w:afterAutospacing="1"/>
        <w:ind w:left="360"/>
      </w:pPr>
      <w:r w:rsidRPr="002979F3">
        <w:t xml:space="preserve">Just below the template header, the user will note a button to select the appropriate parent.  In the template above, this button is named </w:t>
      </w:r>
      <w:r w:rsidR="00352A20" w:rsidRPr="002979F3">
        <w:t>“</w:t>
      </w:r>
      <w:r w:rsidRPr="002979F3">
        <w:t>Select OI</w:t>
      </w:r>
      <w:r w:rsidR="00352A20" w:rsidRPr="002979F3">
        <w:t>”</w:t>
      </w:r>
      <w:r w:rsidRPr="002979F3">
        <w:t xml:space="preserve">.  At some point in the process of completing this template, the user will need to click this button which will spawn a new process so the user can search for and select the parent for this new item.  That process will return the user to this template and fill in </w:t>
      </w:r>
      <w:r w:rsidRPr="002979F3">
        <w:lastRenderedPageBreak/>
        <w:t xml:space="preserve">the text following the label PPS OI Name. It’s recommended that this </w:t>
      </w:r>
      <w:r w:rsidR="002970A7" w:rsidRPr="002979F3">
        <w:t>process of selecting an appropriate parent</w:t>
      </w:r>
      <w:r w:rsidRPr="002979F3">
        <w:t xml:space="preserve"> be performed first. </w:t>
      </w:r>
    </w:p>
    <w:p w14:paraId="41940C98" w14:textId="77777777" w:rsidR="003B3512" w:rsidRPr="002979F3" w:rsidRDefault="003B3512" w:rsidP="00C70769">
      <w:pPr>
        <w:pStyle w:val="BodyText"/>
        <w:spacing w:before="100" w:beforeAutospacing="1" w:after="100" w:afterAutospacing="1"/>
        <w:ind w:left="360"/>
      </w:pPr>
      <w:r w:rsidRPr="002979F3">
        <w:t xml:space="preserve">Next on the page is text stating that Fields marked with </w:t>
      </w:r>
      <w:r w:rsidRPr="002979F3">
        <w:rPr>
          <w:color w:val="FF0000"/>
        </w:rPr>
        <w:t>*</w:t>
      </w:r>
      <w:r w:rsidRPr="002979F3">
        <w:t xml:space="preserve"> are required. The user will then note that certain fields on the template have field labels that are followed by the </w:t>
      </w:r>
      <w:r w:rsidRPr="002979F3">
        <w:rPr>
          <w:color w:val="FF0000"/>
        </w:rPr>
        <w:t xml:space="preserve">* </w:t>
      </w:r>
      <w:r w:rsidRPr="002979F3">
        <w:t>(red) asterisk. This is how PPS-N denotes those fields that the user must complete before saving the item, or else PPS-N will produce an error message.</w:t>
      </w:r>
    </w:p>
    <w:p w14:paraId="41940C99" w14:textId="77777777" w:rsidR="002970A7" w:rsidRPr="002979F3" w:rsidRDefault="002970A7" w:rsidP="00C70769">
      <w:pPr>
        <w:pStyle w:val="BodyText"/>
        <w:spacing w:before="100" w:beforeAutospacing="1" w:after="100" w:afterAutospacing="1"/>
        <w:ind w:left="360"/>
      </w:pPr>
      <w:r w:rsidRPr="002979F3">
        <w:t xml:space="preserve">The first field on the product template is Active Ingredient and this is a multiple.  The user can click the </w:t>
      </w:r>
      <w:r w:rsidR="00352A20" w:rsidRPr="002979F3">
        <w:t>“</w:t>
      </w:r>
      <w:r w:rsidRPr="002979F3">
        <w:t>Add New Row</w:t>
      </w:r>
      <w:r w:rsidR="00352A20" w:rsidRPr="002979F3">
        <w:t>”</w:t>
      </w:r>
      <w:r w:rsidRPr="002979F3">
        <w:t xml:space="preserve"> button to produce a row with the necessary fields in it.  The user will then complete each field, and also has the option to add more ingredients by again clicking the </w:t>
      </w:r>
      <w:r w:rsidR="00352A20" w:rsidRPr="002979F3">
        <w:t>“</w:t>
      </w:r>
      <w:r w:rsidRPr="002979F3">
        <w:t>Add New Row</w:t>
      </w:r>
      <w:r w:rsidR="00352A20" w:rsidRPr="002979F3">
        <w:t>”</w:t>
      </w:r>
      <w:r w:rsidRPr="002979F3">
        <w:t xml:space="preserve"> button.  Note that this field does not have a red asterisk so it is not required.  However, to use the </w:t>
      </w:r>
      <w:r w:rsidR="00352A20" w:rsidRPr="002979F3">
        <w:t>“</w:t>
      </w:r>
      <w:r w:rsidRPr="002979F3">
        <w:t>Generate Name Fields Below</w:t>
      </w:r>
      <w:r w:rsidR="00352A20" w:rsidRPr="002979F3">
        <w:t>”</w:t>
      </w:r>
      <w:r w:rsidRPr="002979F3">
        <w:t xml:space="preserve"> button, which will automatically populate the text for up to five fields below the button, the user</w:t>
      </w:r>
      <w:r w:rsidR="00636F62" w:rsidRPr="002979F3">
        <w:t xml:space="preserve"> </w:t>
      </w:r>
      <w:r w:rsidRPr="002979F3">
        <w:t xml:space="preserve">must enter an Ingredient with </w:t>
      </w:r>
      <w:r w:rsidR="00352A20" w:rsidRPr="002979F3">
        <w:t>its “</w:t>
      </w:r>
      <w:r w:rsidRPr="002979F3">
        <w:t>Name</w:t>
      </w:r>
      <w:r w:rsidR="00352A20" w:rsidRPr="002979F3">
        <w:t>”</w:t>
      </w:r>
      <w:r w:rsidRPr="002979F3">
        <w:t xml:space="preserve">, </w:t>
      </w:r>
      <w:r w:rsidR="00352A20" w:rsidRPr="002979F3">
        <w:t>“</w:t>
      </w:r>
      <w:r w:rsidRPr="002979F3">
        <w:t>Strength</w:t>
      </w:r>
      <w:r w:rsidR="00352A20" w:rsidRPr="002979F3">
        <w:t>”</w:t>
      </w:r>
      <w:r w:rsidRPr="002979F3">
        <w:t xml:space="preserve"> and </w:t>
      </w:r>
      <w:r w:rsidR="00352A20" w:rsidRPr="002979F3">
        <w:t>“</w:t>
      </w:r>
      <w:r w:rsidRPr="002979F3">
        <w:t>Drug Unit</w:t>
      </w:r>
      <w:r w:rsidR="00352A20" w:rsidRPr="002979F3">
        <w:t>”</w:t>
      </w:r>
      <w:r w:rsidRPr="002979F3">
        <w:t>.</w:t>
      </w:r>
    </w:p>
    <w:p w14:paraId="41940C9A" w14:textId="77777777" w:rsidR="002970A7" w:rsidRPr="002979F3" w:rsidRDefault="002970A7" w:rsidP="00C70769">
      <w:pPr>
        <w:pStyle w:val="BodyText"/>
        <w:spacing w:before="100" w:beforeAutospacing="1" w:after="100" w:afterAutospacing="1"/>
        <w:ind w:left="360"/>
      </w:pPr>
      <w:r w:rsidRPr="002979F3">
        <w:t xml:space="preserve">Similarly, to use the </w:t>
      </w:r>
      <w:r w:rsidR="007B7ADB" w:rsidRPr="002979F3">
        <w:t>“</w:t>
      </w:r>
      <w:r w:rsidRPr="002979F3">
        <w:t>Generate Name Fields Below</w:t>
      </w:r>
      <w:r w:rsidR="00352A20" w:rsidRPr="002979F3">
        <w:t>”</w:t>
      </w:r>
      <w:r w:rsidRPr="002979F3">
        <w:t xml:space="preserve"> button, the user must first select a </w:t>
      </w:r>
      <w:r w:rsidR="00352A20" w:rsidRPr="002979F3">
        <w:t>“</w:t>
      </w:r>
      <w:r w:rsidRPr="002979F3">
        <w:t>Generic Name</w:t>
      </w:r>
      <w:r w:rsidR="00352A20" w:rsidRPr="002979F3">
        <w:t>”</w:t>
      </w:r>
      <w:r w:rsidRPr="002979F3">
        <w:t xml:space="preserve"> from its dropdown list.  This field is marked with a red asterisk, so the user must perform this selection anyway. The user can then select the</w:t>
      </w:r>
      <w:r w:rsidR="00352A20" w:rsidRPr="002979F3">
        <w:t>”</w:t>
      </w:r>
      <w:r w:rsidRPr="002979F3">
        <w:t xml:space="preserve"> Generate Name Fields Below</w:t>
      </w:r>
      <w:r w:rsidR="00352A20" w:rsidRPr="002979F3">
        <w:t>”</w:t>
      </w:r>
      <w:r w:rsidRPr="002979F3">
        <w:t xml:space="preserve"> button to populate the </w:t>
      </w:r>
      <w:r w:rsidR="00352A20" w:rsidRPr="002979F3">
        <w:t>“</w:t>
      </w:r>
      <w:r w:rsidRPr="002979F3">
        <w:t>VA Product Name</w:t>
      </w:r>
      <w:r w:rsidR="00352A20" w:rsidRPr="002979F3">
        <w:t>”</w:t>
      </w:r>
      <w:r w:rsidRPr="002979F3">
        <w:t xml:space="preserve">, </w:t>
      </w:r>
      <w:r w:rsidR="00352A20" w:rsidRPr="002979F3">
        <w:t>“</w:t>
      </w:r>
      <w:r w:rsidRPr="002979F3">
        <w:t>VA Print Name</w:t>
      </w:r>
      <w:r w:rsidR="00352A20" w:rsidRPr="002979F3">
        <w:t>”</w:t>
      </w:r>
      <w:r w:rsidRPr="002979F3">
        <w:t xml:space="preserve">, </w:t>
      </w:r>
      <w:r w:rsidR="00352A20" w:rsidRPr="002979F3">
        <w:t>“</w:t>
      </w:r>
      <w:r w:rsidRPr="002979F3">
        <w:t>National Formulary Name</w:t>
      </w:r>
      <w:r w:rsidR="00352A20" w:rsidRPr="002979F3">
        <w:t>”</w:t>
      </w:r>
      <w:r w:rsidRPr="002979F3">
        <w:t xml:space="preserve">, </w:t>
      </w:r>
      <w:r w:rsidR="00352A20" w:rsidRPr="002979F3">
        <w:t>“</w:t>
      </w:r>
      <w:r w:rsidRPr="002979F3">
        <w:t>Product Strength</w:t>
      </w:r>
      <w:r w:rsidR="00352A20" w:rsidRPr="002979F3">
        <w:t>”</w:t>
      </w:r>
      <w:r w:rsidRPr="002979F3">
        <w:t xml:space="preserve">, and </w:t>
      </w:r>
      <w:r w:rsidR="00352A20" w:rsidRPr="002979F3">
        <w:t>“</w:t>
      </w:r>
      <w:r w:rsidRPr="002979F3">
        <w:t>Product Unit</w:t>
      </w:r>
      <w:r w:rsidR="00352A20" w:rsidRPr="002979F3">
        <w:t>”</w:t>
      </w:r>
      <w:r w:rsidRPr="002979F3">
        <w:t>, if appropriate. These items can also be entered by typing text in those fields, and they can also be changed after using the button to fill in the fields.</w:t>
      </w:r>
    </w:p>
    <w:p w14:paraId="63D9917F" w14:textId="77777777" w:rsidR="00F266E9" w:rsidRDefault="00F266E9">
      <w:r>
        <w:br w:type="page"/>
      </w:r>
    </w:p>
    <w:p w14:paraId="41940C9B" w14:textId="4A637057" w:rsidR="00636F62" w:rsidRDefault="002970A7" w:rsidP="00C70769">
      <w:pPr>
        <w:pStyle w:val="BodyText"/>
        <w:spacing w:before="100" w:beforeAutospacing="1" w:after="100" w:afterAutospacing="1"/>
        <w:ind w:left="360"/>
        <w:rPr>
          <w:szCs w:val="22"/>
        </w:rPr>
      </w:pPr>
      <w:r w:rsidRPr="002979F3">
        <w:lastRenderedPageBreak/>
        <w:t xml:space="preserve">The user will then proceed through the rest of the fields on the template making the appropriate entries, and paying special attention to those marked with the red asterisk which must be completed. </w:t>
      </w:r>
      <w:r w:rsidR="00636F62" w:rsidRPr="002979F3">
        <w:rPr>
          <w:szCs w:val="22"/>
        </w:rPr>
        <w:t xml:space="preserve">After </w:t>
      </w:r>
      <w:r w:rsidRPr="002979F3">
        <w:rPr>
          <w:szCs w:val="22"/>
        </w:rPr>
        <w:t>filling in the required and any other desired fields</w:t>
      </w:r>
      <w:r w:rsidR="00636F62" w:rsidRPr="002979F3">
        <w:rPr>
          <w:szCs w:val="22"/>
        </w:rPr>
        <w:t xml:space="preserve"> the template, </w:t>
      </w:r>
      <w:r w:rsidRPr="002979F3">
        <w:rPr>
          <w:szCs w:val="22"/>
        </w:rPr>
        <w:t xml:space="preserve">in this case a </w:t>
      </w:r>
      <w:proofErr w:type="gramStart"/>
      <w:r w:rsidRPr="002979F3">
        <w:rPr>
          <w:szCs w:val="22"/>
        </w:rPr>
        <w:t>product,</w:t>
      </w:r>
      <w:proofErr w:type="gramEnd"/>
      <w:r w:rsidR="00636F62" w:rsidRPr="002979F3">
        <w:rPr>
          <w:szCs w:val="22"/>
        </w:rPr>
        <w:t xml:space="preserve"> will look something like the one shown below.</w:t>
      </w:r>
    </w:p>
    <w:p w14:paraId="4E619755" w14:textId="4789439B" w:rsidR="00C23D54" w:rsidRPr="002979F3" w:rsidRDefault="00C23D54" w:rsidP="00C23D54">
      <w:pPr>
        <w:pStyle w:val="BodyText"/>
        <w:spacing w:before="100" w:beforeAutospacing="1" w:after="100" w:afterAutospacing="1"/>
      </w:pPr>
      <w:r>
        <w:rPr>
          <w:noProof/>
        </w:rPr>
        <w:drawing>
          <wp:inline distT="0" distB="0" distL="0" distR="0" wp14:anchorId="77F363F4" wp14:editId="2095EC4A">
            <wp:extent cx="5943600" cy="6632215"/>
            <wp:effectExtent l="0" t="0" r="0" b="0"/>
            <wp:docPr id="105" name="Picture 105" descr="Enter New Product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5180"/>
                    <a:stretch/>
                  </pic:blipFill>
                  <pic:spPr bwMode="auto">
                    <a:xfrm>
                      <a:off x="0" y="0"/>
                      <a:ext cx="5943600" cy="6632215"/>
                    </a:xfrm>
                    <a:prstGeom prst="rect">
                      <a:avLst/>
                    </a:prstGeom>
                    <a:ln>
                      <a:noFill/>
                    </a:ln>
                    <a:extLst>
                      <a:ext uri="{53640926-AAD7-44D8-BBD7-CCE9431645EC}">
                        <a14:shadowObscured xmlns:a14="http://schemas.microsoft.com/office/drawing/2010/main"/>
                      </a:ext>
                    </a:extLst>
                  </pic:spPr>
                </pic:pic>
              </a:graphicData>
            </a:graphic>
          </wp:inline>
        </w:drawing>
      </w:r>
      <w:bookmarkStart w:id="76" w:name="p022"/>
      <w:bookmarkEnd w:id="76"/>
    </w:p>
    <w:p w14:paraId="41940C9D" w14:textId="6737C65B" w:rsidR="003235A2" w:rsidRPr="002979F3" w:rsidRDefault="00837E5C" w:rsidP="002979F3">
      <w:pPr>
        <w:pStyle w:val="Caption"/>
        <w:spacing w:before="100" w:beforeAutospacing="1" w:after="100" w:afterAutospacing="1"/>
        <w:rPr>
          <w:rFonts w:ascii="Times New Roman" w:hAnsi="Times New Roman"/>
        </w:rPr>
      </w:pPr>
      <w:bookmarkStart w:id="77" w:name="_Toc319063924"/>
      <w:bookmarkStart w:id="78" w:name="_Toc47813955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16</w:t>
      </w:r>
      <w:r w:rsidR="00152CEF">
        <w:rPr>
          <w:rFonts w:ascii="Times New Roman" w:hAnsi="Times New Roman"/>
        </w:rPr>
        <w:fldChar w:fldCharType="end"/>
      </w:r>
      <w:r w:rsidRPr="002979F3">
        <w:rPr>
          <w:rFonts w:ascii="Times New Roman" w:hAnsi="Times New Roman"/>
        </w:rPr>
        <w:t xml:space="preserve">: </w:t>
      </w:r>
      <w:r w:rsidR="00846029" w:rsidRPr="002979F3">
        <w:rPr>
          <w:rFonts w:ascii="Times New Roman" w:hAnsi="Times New Roman"/>
        </w:rPr>
        <w:t>Enter</w:t>
      </w:r>
      <w:r w:rsidRPr="002979F3">
        <w:rPr>
          <w:rFonts w:ascii="Times New Roman" w:hAnsi="Times New Roman"/>
        </w:rPr>
        <w:t xml:space="preserve"> New Product Fields</w:t>
      </w:r>
      <w:bookmarkEnd w:id="77"/>
      <w:bookmarkEnd w:id="78"/>
    </w:p>
    <w:p w14:paraId="41940C9E" w14:textId="4DDEA490" w:rsidR="006B1DDF" w:rsidRPr="002979F3" w:rsidRDefault="00F266E9" w:rsidP="007901DE">
      <w:r>
        <w:rPr>
          <w:szCs w:val="22"/>
        </w:rPr>
        <w:br w:type="page"/>
      </w:r>
      <w:r w:rsidR="00ED44E7" w:rsidRPr="002979F3">
        <w:rPr>
          <w:szCs w:val="22"/>
        </w:rPr>
        <w:lastRenderedPageBreak/>
        <w:t>When the user has completed all r</w:t>
      </w:r>
      <w:r w:rsidR="00DC303F" w:rsidRPr="002979F3">
        <w:rPr>
          <w:szCs w:val="22"/>
        </w:rPr>
        <w:t xml:space="preserve">equired and desired information </w:t>
      </w:r>
      <w:r w:rsidR="00ED44E7" w:rsidRPr="002979F3">
        <w:rPr>
          <w:szCs w:val="22"/>
        </w:rPr>
        <w:t>on this template, the user then c</w:t>
      </w:r>
      <w:r w:rsidR="001E05E4" w:rsidRPr="002979F3">
        <w:rPr>
          <w:szCs w:val="22"/>
        </w:rPr>
        <w:t>licks on the “Submit”</w:t>
      </w:r>
      <w:r w:rsidR="006B1DDF" w:rsidRPr="002979F3">
        <w:rPr>
          <w:szCs w:val="22"/>
        </w:rPr>
        <w:t xml:space="preserve"> button</w:t>
      </w:r>
      <w:r w:rsidR="009614C7" w:rsidRPr="002979F3">
        <w:rPr>
          <w:szCs w:val="22"/>
        </w:rPr>
        <w:t xml:space="preserve"> at the bottom right side of the page</w:t>
      </w:r>
      <w:r w:rsidR="006D3C2C" w:rsidRPr="002979F3">
        <w:rPr>
          <w:szCs w:val="22"/>
        </w:rPr>
        <w:t xml:space="preserve">.  This will display </w:t>
      </w:r>
      <w:r w:rsidR="006B1DDF" w:rsidRPr="002979F3">
        <w:rPr>
          <w:szCs w:val="22"/>
        </w:rPr>
        <w:t xml:space="preserve">the confirmation screen </w:t>
      </w:r>
      <w:r w:rsidR="006D3C2C" w:rsidRPr="002979F3">
        <w:rPr>
          <w:szCs w:val="22"/>
        </w:rPr>
        <w:t>shown below</w:t>
      </w:r>
      <w:r w:rsidR="006B1DDF" w:rsidRPr="002979F3">
        <w:rPr>
          <w:szCs w:val="22"/>
        </w:rPr>
        <w:t xml:space="preserve">.  </w:t>
      </w:r>
      <w:bookmarkStart w:id="79" w:name="p023"/>
      <w:bookmarkEnd w:id="79"/>
    </w:p>
    <w:p w14:paraId="586CF970" w14:textId="6A2A70A5" w:rsidR="007901DE" w:rsidRPr="002979F3" w:rsidRDefault="007901DE" w:rsidP="002979F3">
      <w:pPr>
        <w:keepNext/>
        <w:spacing w:before="100" w:beforeAutospacing="1" w:after="100" w:afterAutospacing="1"/>
      </w:pPr>
      <w:r>
        <w:rPr>
          <w:noProof/>
        </w:rPr>
        <w:drawing>
          <wp:inline distT="0" distB="0" distL="0" distR="0" wp14:anchorId="79304D71" wp14:editId="0674FBBE">
            <wp:extent cx="5936521" cy="4330460"/>
            <wp:effectExtent l="0" t="0" r="7620" b="0"/>
            <wp:docPr id="108" name="Picture 108" descr="Create New Product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7721"/>
                    <a:stretch/>
                  </pic:blipFill>
                  <pic:spPr bwMode="auto">
                    <a:xfrm>
                      <a:off x="0" y="0"/>
                      <a:ext cx="5943600" cy="4335624"/>
                    </a:xfrm>
                    <a:prstGeom prst="rect">
                      <a:avLst/>
                    </a:prstGeom>
                    <a:ln>
                      <a:noFill/>
                    </a:ln>
                    <a:extLst>
                      <a:ext uri="{53640926-AAD7-44D8-BBD7-CCE9431645EC}">
                        <a14:shadowObscured xmlns:a14="http://schemas.microsoft.com/office/drawing/2010/main"/>
                      </a:ext>
                    </a:extLst>
                  </pic:spPr>
                </pic:pic>
              </a:graphicData>
            </a:graphic>
          </wp:inline>
        </w:drawing>
      </w:r>
    </w:p>
    <w:p w14:paraId="41940CA0" w14:textId="22FE1975" w:rsidR="00057530" w:rsidRPr="002979F3" w:rsidRDefault="00837E5C" w:rsidP="002979F3">
      <w:pPr>
        <w:pStyle w:val="Caption"/>
        <w:spacing w:before="100" w:beforeAutospacing="1" w:after="100" w:afterAutospacing="1"/>
        <w:rPr>
          <w:rFonts w:ascii="Times New Roman" w:hAnsi="Times New Roman"/>
        </w:rPr>
      </w:pPr>
      <w:bookmarkStart w:id="80" w:name="_Toc319063925"/>
      <w:bookmarkStart w:id="81" w:name="_Toc47813955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17</w:t>
      </w:r>
      <w:r w:rsidR="00152CEF">
        <w:rPr>
          <w:rFonts w:ascii="Times New Roman" w:hAnsi="Times New Roman"/>
        </w:rPr>
        <w:fldChar w:fldCharType="end"/>
      </w:r>
      <w:r w:rsidRPr="002979F3">
        <w:rPr>
          <w:rFonts w:ascii="Times New Roman" w:hAnsi="Times New Roman"/>
        </w:rPr>
        <w:t>: Create New Product Confirmation</w:t>
      </w:r>
      <w:bookmarkEnd w:id="80"/>
      <w:bookmarkEnd w:id="81"/>
    </w:p>
    <w:p w14:paraId="41940CA1" w14:textId="77777777" w:rsidR="00DC303F" w:rsidRPr="002979F3" w:rsidRDefault="00DC303F" w:rsidP="00C70769">
      <w:pPr>
        <w:spacing w:before="100" w:beforeAutospacing="1" w:after="100" w:afterAutospacing="1"/>
        <w:ind w:left="360"/>
        <w:rPr>
          <w:szCs w:val="22"/>
        </w:rPr>
      </w:pPr>
      <w:r w:rsidRPr="002979F3">
        <w:rPr>
          <w:szCs w:val="22"/>
        </w:rPr>
        <w:t xml:space="preserve">After reviewing the information to make sure it’s correct, the user will note four buttons at the bottom of the page:  </w:t>
      </w:r>
    </w:p>
    <w:p w14:paraId="41940CA2" w14:textId="77777777" w:rsidR="00DC303F" w:rsidRPr="002979F3" w:rsidRDefault="00475D2F" w:rsidP="00C70769">
      <w:pPr>
        <w:pStyle w:val="ListParagraph"/>
        <w:numPr>
          <w:ilvl w:val="0"/>
          <w:numId w:val="15"/>
        </w:numPr>
        <w:spacing w:before="100" w:beforeAutospacing="1" w:after="100" w:afterAutospacing="1"/>
        <w:ind w:left="1080"/>
        <w:rPr>
          <w:rFonts w:ascii="Times New Roman" w:hAnsi="Times New Roman"/>
        </w:rPr>
      </w:pPr>
      <w:r w:rsidRPr="002979F3">
        <w:rPr>
          <w:rFonts w:ascii="Times New Roman" w:hAnsi="Times New Roman"/>
        </w:rPr>
        <w:t>“</w:t>
      </w:r>
      <w:r w:rsidR="00DC303F" w:rsidRPr="002979F3">
        <w:rPr>
          <w:rFonts w:ascii="Times New Roman" w:hAnsi="Times New Roman"/>
        </w:rPr>
        <w:t>Return</w:t>
      </w:r>
      <w:r w:rsidRPr="002979F3">
        <w:rPr>
          <w:rFonts w:ascii="Times New Roman" w:hAnsi="Times New Roman"/>
        </w:rPr>
        <w:t>”</w:t>
      </w:r>
      <w:r w:rsidR="00DC303F" w:rsidRPr="002979F3">
        <w:rPr>
          <w:rFonts w:ascii="Times New Roman" w:hAnsi="Times New Roman"/>
        </w:rPr>
        <w:t xml:space="preserve"> (to the previous page) – allows the user to go back and make a needed change.</w:t>
      </w:r>
    </w:p>
    <w:p w14:paraId="41940CA3" w14:textId="77777777" w:rsidR="00DC303F" w:rsidRPr="002979F3" w:rsidRDefault="00475D2F" w:rsidP="00C70769">
      <w:pPr>
        <w:pStyle w:val="ListParagraph"/>
        <w:numPr>
          <w:ilvl w:val="0"/>
          <w:numId w:val="15"/>
        </w:numPr>
        <w:spacing w:before="100" w:beforeAutospacing="1" w:after="100" w:afterAutospacing="1"/>
        <w:ind w:left="1080"/>
        <w:rPr>
          <w:rFonts w:ascii="Times New Roman" w:hAnsi="Times New Roman"/>
        </w:rPr>
      </w:pPr>
      <w:r w:rsidRPr="002979F3">
        <w:rPr>
          <w:rFonts w:ascii="Times New Roman" w:hAnsi="Times New Roman"/>
        </w:rPr>
        <w:t>“</w:t>
      </w:r>
      <w:r w:rsidR="00DC303F" w:rsidRPr="002979F3">
        <w:rPr>
          <w:rFonts w:ascii="Times New Roman" w:hAnsi="Times New Roman"/>
        </w:rPr>
        <w:t>Accept Changes</w:t>
      </w:r>
      <w:r w:rsidRPr="002979F3">
        <w:rPr>
          <w:rFonts w:ascii="Times New Roman" w:hAnsi="Times New Roman"/>
        </w:rPr>
        <w:t>” – a</w:t>
      </w:r>
      <w:r w:rsidR="00DC303F" w:rsidRPr="002979F3">
        <w:rPr>
          <w:rFonts w:ascii="Times New Roman" w:hAnsi="Times New Roman"/>
        </w:rPr>
        <w:t>ccept</w:t>
      </w:r>
      <w:r w:rsidRPr="002979F3">
        <w:rPr>
          <w:rFonts w:ascii="Times New Roman" w:hAnsi="Times New Roman"/>
        </w:rPr>
        <w:t>s</w:t>
      </w:r>
      <w:r w:rsidR="00DC303F" w:rsidRPr="002979F3">
        <w:rPr>
          <w:rFonts w:ascii="Times New Roman" w:hAnsi="Times New Roman"/>
        </w:rPr>
        <w:t xml:space="preserve"> the changes, save</w:t>
      </w:r>
      <w:r w:rsidRPr="002979F3">
        <w:rPr>
          <w:rFonts w:ascii="Times New Roman" w:hAnsi="Times New Roman"/>
        </w:rPr>
        <w:t>s</w:t>
      </w:r>
      <w:r w:rsidR="00DC303F" w:rsidRPr="002979F3">
        <w:rPr>
          <w:rFonts w:ascii="Times New Roman" w:hAnsi="Times New Roman"/>
        </w:rPr>
        <w:t xml:space="preserve"> the item to the database, and return</w:t>
      </w:r>
      <w:r w:rsidRPr="002979F3">
        <w:rPr>
          <w:rFonts w:ascii="Times New Roman" w:hAnsi="Times New Roman"/>
        </w:rPr>
        <w:t>s</w:t>
      </w:r>
      <w:r w:rsidR="00DC303F" w:rsidRPr="002979F3">
        <w:rPr>
          <w:rFonts w:ascii="Times New Roman" w:hAnsi="Times New Roman"/>
        </w:rPr>
        <w:t xml:space="preserve"> to the search results page.</w:t>
      </w:r>
    </w:p>
    <w:p w14:paraId="41940CA4" w14:textId="77777777" w:rsidR="00DC303F" w:rsidRPr="002979F3" w:rsidRDefault="00475D2F" w:rsidP="00C70769">
      <w:pPr>
        <w:pStyle w:val="ListParagraph"/>
        <w:numPr>
          <w:ilvl w:val="0"/>
          <w:numId w:val="15"/>
        </w:numPr>
        <w:spacing w:before="100" w:beforeAutospacing="1" w:after="100" w:afterAutospacing="1"/>
        <w:ind w:left="1080"/>
        <w:rPr>
          <w:rFonts w:ascii="Times New Roman" w:hAnsi="Times New Roman"/>
        </w:rPr>
      </w:pPr>
      <w:r w:rsidRPr="002979F3">
        <w:rPr>
          <w:rFonts w:ascii="Times New Roman" w:hAnsi="Times New Roman"/>
        </w:rPr>
        <w:t>“</w:t>
      </w:r>
      <w:r w:rsidR="00DC303F" w:rsidRPr="002979F3">
        <w:rPr>
          <w:rFonts w:ascii="Times New Roman" w:hAnsi="Times New Roman"/>
        </w:rPr>
        <w:t>Add More Details</w:t>
      </w:r>
      <w:r w:rsidRPr="002979F3">
        <w:rPr>
          <w:rFonts w:ascii="Times New Roman" w:hAnsi="Times New Roman"/>
        </w:rPr>
        <w:t>”</w:t>
      </w:r>
      <w:r w:rsidR="00DC303F" w:rsidRPr="002979F3">
        <w:rPr>
          <w:rFonts w:ascii="Times New Roman" w:hAnsi="Times New Roman"/>
        </w:rPr>
        <w:t xml:space="preserve"> – save</w:t>
      </w:r>
      <w:r w:rsidRPr="002979F3">
        <w:rPr>
          <w:rFonts w:ascii="Times New Roman" w:hAnsi="Times New Roman"/>
        </w:rPr>
        <w:t>s</w:t>
      </w:r>
      <w:r w:rsidR="00DC303F" w:rsidRPr="002979F3">
        <w:rPr>
          <w:rFonts w:ascii="Times New Roman" w:hAnsi="Times New Roman"/>
        </w:rPr>
        <w:t xml:space="preserve"> the item to the database, and then proceed</w:t>
      </w:r>
      <w:r w:rsidRPr="002979F3">
        <w:rPr>
          <w:rFonts w:ascii="Times New Roman" w:hAnsi="Times New Roman"/>
        </w:rPr>
        <w:t>s</w:t>
      </w:r>
      <w:r w:rsidR="00DC303F" w:rsidRPr="002979F3">
        <w:rPr>
          <w:rFonts w:ascii="Times New Roman" w:hAnsi="Times New Roman"/>
        </w:rPr>
        <w:t xml:space="preserve"> to the Edit page where the user can add additional information about this </w:t>
      </w:r>
      <w:r w:rsidR="009614C7" w:rsidRPr="002979F3">
        <w:rPr>
          <w:rFonts w:ascii="Times New Roman" w:hAnsi="Times New Roman"/>
        </w:rPr>
        <w:t>item</w:t>
      </w:r>
      <w:r w:rsidR="00DC303F" w:rsidRPr="002979F3">
        <w:rPr>
          <w:rFonts w:ascii="Times New Roman" w:hAnsi="Times New Roman"/>
        </w:rPr>
        <w:t xml:space="preserve">.  </w:t>
      </w:r>
    </w:p>
    <w:p w14:paraId="41940CA5" w14:textId="77777777" w:rsidR="008344DD" w:rsidRDefault="00475D2F" w:rsidP="00C70769">
      <w:pPr>
        <w:pStyle w:val="ListParagraph"/>
        <w:numPr>
          <w:ilvl w:val="0"/>
          <w:numId w:val="15"/>
        </w:numPr>
        <w:spacing w:before="100" w:beforeAutospacing="1" w:after="100" w:afterAutospacing="1"/>
        <w:ind w:left="1080"/>
        <w:rPr>
          <w:rFonts w:ascii="Times New Roman" w:hAnsi="Times New Roman"/>
        </w:rPr>
      </w:pPr>
      <w:r w:rsidRPr="002979F3">
        <w:rPr>
          <w:rFonts w:ascii="Times New Roman" w:hAnsi="Times New Roman"/>
        </w:rPr>
        <w:t>“</w:t>
      </w:r>
      <w:r w:rsidR="00DC303F" w:rsidRPr="002979F3">
        <w:rPr>
          <w:rFonts w:ascii="Times New Roman" w:hAnsi="Times New Roman"/>
        </w:rPr>
        <w:t>Accept Changes to Product &amp; Create Blank NDC</w:t>
      </w:r>
      <w:r w:rsidRPr="002979F3">
        <w:rPr>
          <w:rFonts w:ascii="Times New Roman" w:hAnsi="Times New Roman"/>
        </w:rPr>
        <w:t>”</w:t>
      </w:r>
      <w:r w:rsidR="00DC303F" w:rsidRPr="002979F3">
        <w:rPr>
          <w:rFonts w:ascii="Times New Roman" w:hAnsi="Times New Roman"/>
        </w:rPr>
        <w:t xml:space="preserve"> – save</w:t>
      </w:r>
      <w:r w:rsidRPr="002979F3">
        <w:rPr>
          <w:rFonts w:ascii="Times New Roman" w:hAnsi="Times New Roman"/>
        </w:rPr>
        <w:t>s</w:t>
      </w:r>
      <w:r w:rsidR="00DC303F" w:rsidRPr="002979F3">
        <w:rPr>
          <w:rFonts w:ascii="Times New Roman" w:hAnsi="Times New Roman"/>
        </w:rPr>
        <w:t xml:space="preserve"> the item to the database, and direct</w:t>
      </w:r>
      <w:r w:rsidRPr="002979F3">
        <w:rPr>
          <w:rFonts w:ascii="Times New Roman" w:hAnsi="Times New Roman"/>
        </w:rPr>
        <w:t>s</w:t>
      </w:r>
      <w:r w:rsidR="00DC303F" w:rsidRPr="002979F3">
        <w:rPr>
          <w:rFonts w:ascii="Times New Roman" w:hAnsi="Times New Roman"/>
        </w:rPr>
        <w:t xml:space="preserve"> the user to a blank </w:t>
      </w:r>
      <w:r w:rsidR="009614C7" w:rsidRPr="002979F3">
        <w:rPr>
          <w:rFonts w:ascii="Times New Roman" w:hAnsi="Times New Roman"/>
        </w:rPr>
        <w:t>child</w:t>
      </w:r>
      <w:r w:rsidR="00DC303F" w:rsidRPr="002979F3">
        <w:rPr>
          <w:rFonts w:ascii="Times New Roman" w:hAnsi="Times New Roman"/>
        </w:rPr>
        <w:t xml:space="preserve"> template so that the user can create a child using this </w:t>
      </w:r>
      <w:r w:rsidR="009614C7" w:rsidRPr="002979F3">
        <w:rPr>
          <w:rFonts w:ascii="Times New Roman" w:hAnsi="Times New Roman"/>
        </w:rPr>
        <w:t>item</w:t>
      </w:r>
      <w:r w:rsidR="00DC303F" w:rsidRPr="002979F3">
        <w:rPr>
          <w:rFonts w:ascii="Times New Roman" w:hAnsi="Times New Roman"/>
        </w:rPr>
        <w:t xml:space="preserve"> as its parent.</w:t>
      </w:r>
    </w:p>
    <w:p w14:paraId="41940CA8" w14:textId="77777777" w:rsidR="0052084F" w:rsidRPr="00C70769" w:rsidRDefault="0052084F" w:rsidP="00C70769">
      <w:pPr>
        <w:spacing w:before="100" w:beforeAutospacing="1" w:after="100" w:afterAutospacing="1"/>
      </w:pPr>
    </w:p>
    <w:p w14:paraId="41940CA9" w14:textId="77777777" w:rsidR="00625211" w:rsidRPr="002979F3" w:rsidRDefault="00086BEC" w:rsidP="002979F3">
      <w:pPr>
        <w:spacing w:before="100" w:beforeAutospacing="1" w:after="100" w:afterAutospacing="1"/>
        <w:rPr>
          <w:szCs w:val="22"/>
          <w:u w:val="single"/>
        </w:rPr>
      </w:pPr>
      <w:bookmarkStart w:id="82" w:name="_Toc319063800"/>
      <w:r w:rsidRPr="002979F3">
        <w:rPr>
          <w:szCs w:val="22"/>
          <w:u w:val="single"/>
        </w:rPr>
        <w:t>Perform an Advanced Search</w:t>
      </w:r>
    </w:p>
    <w:p w14:paraId="41940CAA" w14:textId="77777777" w:rsidR="00625211" w:rsidRPr="002979F3" w:rsidRDefault="00086BEC" w:rsidP="002979F3">
      <w:pPr>
        <w:spacing w:before="100" w:beforeAutospacing="1" w:after="100" w:afterAutospacing="1"/>
        <w:rPr>
          <w:szCs w:val="22"/>
        </w:rPr>
      </w:pPr>
      <w:r w:rsidRPr="002979F3">
        <w:rPr>
          <w:szCs w:val="22"/>
        </w:rPr>
        <w:lastRenderedPageBreak/>
        <w:t>As illustrated in the following, t</w:t>
      </w:r>
      <w:r w:rsidR="00625211" w:rsidRPr="002979F3">
        <w:rPr>
          <w:szCs w:val="22"/>
        </w:rPr>
        <w:t xml:space="preserve">o the right of the </w:t>
      </w:r>
      <w:r w:rsidR="0027151D">
        <w:rPr>
          <w:szCs w:val="22"/>
        </w:rPr>
        <w:t>“</w:t>
      </w:r>
      <w:r w:rsidR="00625211" w:rsidRPr="002979F3">
        <w:rPr>
          <w:szCs w:val="22"/>
        </w:rPr>
        <w:t>Search</w:t>
      </w:r>
      <w:r w:rsidR="0027151D">
        <w:rPr>
          <w:szCs w:val="22"/>
        </w:rPr>
        <w:t>”</w:t>
      </w:r>
      <w:r w:rsidR="00625211" w:rsidRPr="002979F3">
        <w:rPr>
          <w:szCs w:val="22"/>
        </w:rPr>
        <w:t xml:space="preserve"> button is a link to the Advanced Search page which provides options for searching on multiple fields, and other fields</w:t>
      </w:r>
      <w:r w:rsidR="008E0A3C" w:rsidRPr="002979F3">
        <w:rPr>
          <w:szCs w:val="22"/>
        </w:rPr>
        <w:t xml:space="preserve"> that are not available in simple search.</w:t>
      </w:r>
    </w:p>
    <w:p w14:paraId="41940CAB" w14:textId="77777777" w:rsidR="00086BEC" w:rsidRPr="002979F3" w:rsidRDefault="00E97F9C" w:rsidP="002979F3">
      <w:pPr>
        <w:keepNext/>
        <w:spacing w:before="100" w:beforeAutospacing="1" w:after="100" w:afterAutospacing="1"/>
      </w:pPr>
      <w:r>
        <w:rPr>
          <w:noProof/>
        </w:rPr>
        <w:drawing>
          <wp:inline distT="0" distB="0" distL="0" distR="0" wp14:anchorId="41940F5B" wp14:editId="5C1DD6F4">
            <wp:extent cx="5934974" cy="1421451"/>
            <wp:effectExtent l="0" t="0" r="0" b="7620"/>
            <wp:docPr id="19" name="Picture 53" descr="Advanced Search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dvanced Search Link"/>
                    <pic:cNvPicPr>
                      <a:picLocks noChangeAspect="1" noChangeArrowheads="1"/>
                    </pic:cNvPicPr>
                  </pic:nvPicPr>
                  <pic:blipFill rotWithShape="1">
                    <a:blip r:embed="rId38">
                      <a:extLst>
                        <a:ext uri="{28A0092B-C50C-407E-A947-70E740481C1C}">
                          <a14:useLocalDpi xmlns:a14="http://schemas.microsoft.com/office/drawing/2010/main" val="0"/>
                        </a:ext>
                      </a:extLst>
                    </a:blip>
                    <a:srcRect t="25701"/>
                    <a:stretch/>
                  </pic:blipFill>
                  <pic:spPr bwMode="auto">
                    <a:xfrm>
                      <a:off x="0" y="0"/>
                      <a:ext cx="5937250" cy="1421996"/>
                    </a:xfrm>
                    <a:prstGeom prst="rect">
                      <a:avLst/>
                    </a:prstGeom>
                    <a:noFill/>
                    <a:ln>
                      <a:noFill/>
                    </a:ln>
                    <a:extLst>
                      <a:ext uri="{53640926-AAD7-44D8-BBD7-CCE9431645EC}">
                        <a14:shadowObscured xmlns:a14="http://schemas.microsoft.com/office/drawing/2010/main"/>
                      </a:ext>
                    </a:extLst>
                  </pic:spPr>
                </pic:pic>
              </a:graphicData>
            </a:graphic>
          </wp:inline>
        </w:drawing>
      </w:r>
    </w:p>
    <w:p w14:paraId="41940CAC" w14:textId="7D8B8C33" w:rsidR="00086BEC" w:rsidRPr="002979F3" w:rsidRDefault="00086BEC" w:rsidP="00120796">
      <w:pPr>
        <w:pStyle w:val="Caption"/>
        <w:spacing w:before="100" w:beforeAutospacing="1" w:after="100" w:afterAutospacing="1"/>
        <w:rPr>
          <w:rFonts w:ascii="Times New Roman" w:hAnsi="Times New Roman"/>
        </w:rPr>
      </w:pPr>
      <w:bookmarkStart w:id="83" w:name="_Toc47813955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18</w:t>
      </w:r>
      <w:r w:rsidR="00152CEF">
        <w:rPr>
          <w:rFonts w:ascii="Times New Roman" w:hAnsi="Times New Roman"/>
        </w:rPr>
        <w:fldChar w:fldCharType="end"/>
      </w:r>
      <w:r w:rsidRPr="002979F3">
        <w:rPr>
          <w:rFonts w:ascii="Times New Roman" w:hAnsi="Times New Roman"/>
        </w:rPr>
        <w:t>: Advanced Search Link</w:t>
      </w:r>
      <w:bookmarkEnd w:id="83"/>
    </w:p>
    <w:p w14:paraId="41940CAD" w14:textId="77777777" w:rsidR="00F97779" w:rsidRPr="002979F3" w:rsidRDefault="008E0A3C" w:rsidP="002979F3">
      <w:pPr>
        <w:spacing w:before="100" w:beforeAutospacing="1" w:after="100" w:afterAutospacing="1"/>
      </w:pPr>
      <w:r w:rsidRPr="002979F3">
        <w:t xml:space="preserve">Selecting the </w:t>
      </w:r>
      <w:r w:rsidR="0027151D">
        <w:t>“</w:t>
      </w:r>
      <w:r w:rsidRPr="002979F3">
        <w:t>Advanced Search</w:t>
      </w:r>
      <w:r w:rsidR="0027151D">
        <w:t>”</w:t>
      </w:r>
      <w:r w:rsidRPr="002979F3">
        <w:t xml:space="preserve"> link will display the Advanced Search page as shown below.</w:t>
      </w:r>
    </w:p>
    <w:p w14:paraId="41940CAE" w14:textId="77777777" w:rsidR="00F97779" w:rsidRPr="002979F3" w:rsidRDefault="00E97F9C" w:rsidP="002979F3">
      <w:pPr>
        <w:keepNext/>
        <w:spacing w:before="100" w:beforeAutospacing="1" w:after="100" w:afterAutospacing="1"/>
      </w:pPr>
      <w:r>
        <w:rPr>
          <w:noProof/>
        </w:rPr>
        <w:drawing>
          <wp:inline distT="0" distB="0" distL="0" distR="0" wp14:anchorId="41940F5D" wp14:editId="7565E335">
            <wp:extent cx="5932091" cy="2191110"/>
            <wp:effectExtent l="0" t="0" r="0" b="0"/>
            <wp:docPr id="20" name="Picture 61" descr="Advanced Searc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dvanced Search Page"/>
                    <pic:cNvPicPr>
                      <a:picLocks noChangeAspect="1" noChangeArrowheads="1"/>
                    </pic:cNvPicPr>
                  </pic:nvPicPr>
                  <pic:blipFill rotWithShape="1">
                    <a:blip r:embed="rId39">
                      <a:extLst>
                        <a:ext uri="{28A0092B-C50C-407E-A947-70E740481C1C}">
                          <a14:useLocalDpi xmlns:a14="http://schemas.microsoft.com/office/drawing/2010/main" val="0"/>
                        </a:ext>
                      </a:extLst>
                    </a:blip>
                    <a:srcRect t="16721"/>
                    <a:stretch/>
                  </pic:blipFill>
                  <pic:spPr bwMode="auto">
                    <a:xfrm>
                      <a:off x="0" y="0"/>
                      <a:ext cx="5937250" cy="2193015"/>
                    </a:xfrm>
                    <a:prstGeom prst="rect">
                      <a:avLst/>
                    </a:prstGeom>
                    <a:noFill/>
                    <a:ln>
                      <a:noFill/>
                    </a:ln>
                    <a:extLst>
                      <a:ext uri="{53640926-AAD7-44D8-BBD7-CCE9431645EC}">
                        <a14:shadowObscured xmlns:a14="http://schemas.microsoft.com/office/drawing/2010/main"/>
                      </a:ext>
                    </a:extLst>
                  </pic:spPr>
                </pic:pic>
              </a:graphicData>
            </a:graphic>
          </wp:inline>
        </w:drawing>
      </w:r>
    </w:p>
    <w:p w14:paraId="41940CAF" w14:textId="338320F4" w:rsidR="00D71BC4" w:rsidRPr="00120796" w:rsidRDefault="00F97779" w:rsidP="00120796">
      <w:pPr>
        <w:pStyle w:val="Caption"/>
        <w:spacing w:before="100" w:beforeAutospacing="1" w:after="100" w:afterAutospacing="1"/>
        <w:rPr>
          <w:rFonts w:ascii="Times New Roman" w:hAnsi="Times New Roman"/>
        </w:rPr>
      </w:pPr>
      <w:bookmarkStart w:id="84" w:name="_Toc47813955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19</w:t>
      </w:r>
      <w:r w:rsidR="00152CEF">
        <w:rPr>
          <w:rFonts w:ascii="Times New Roman" w:hAnsi="Times New Roman"/>
        </w:rPr>
        <w:fldChar w:fldCharType="end"/>
      </w:r>
      <w:r w:rsidRPr="002979F3">
        <w:rPr>
          <w:rFonts w:ascii="Times New Roman" w:hAnsi="Times New Roman"/>
        </w:rPr>
        <w:t>: Advanced Search Page</w:t>
      </w:r>
      <w:bookmarkEnd w:id="84"/>
    </w:p>
    <w:p w14:paraId="5A32AD2C" w14:textId="77777777" w:rsidR="00F266E9" w:rsidRDefault="00F266E9">
      <w:pPr>
        <w:rPr>
          <w:rFonts w:eastAsia="Calibri"/>
          <w:szCs w:val="22"/>
        </w:rPr>
      </w:pPr>
      <w:r>
        <w:br w:type="page"/>
      </w:r>
    </w:p>
    <w:p w14:paraId="41940CB0" w14:textId="4DD4078E" w:rsidR="00DB3585" w:rsidRPr="00DB3585" w:rsidRDefault="00DB3585" w:rsidP="002A1E57">
      <w:pPr>
        <w:pStyle w:val="ListParagraph"/>
        <w:numPr>
          <w:ilvl w:val="0"/>
          <w:numId w:val="34"/>
        </w:numPr>
        <w:rPr>
          <w:rFonts w:ascii="Times New Roman" w:hAnsi="Times New Roman"/>
        </w:rPr>
      </w:pPr>
      <w:r w:rsidRPr="00DB3585">
        <w:rPr>
          <w:rFonts w:ascii="Times New Roman" w:hAnsi="Times New Roman"/>
        </w:rPr>
        <w:lastRenderedPageBreak/>
        <w:t>Retrieve Search Templates</w:t>
      </w:r>
    </w:p>
    <w:p w14:paraId="41940CB1" w14:textId="77777777" w:rsidR="00DB3585" w:rsidRDefault="00DB3585" w:rsidP="002979F3"/>
    <w:p w14:paraId="41940CB2" w14:textId="77777777" w:rsidR="00F97779" w:rsidRPr="002979F3" w:rsidRDefault="00F97779" w:rsidP="00DB3585">
      <w:pPr>
        <w:ind w:left="360"/>
      </w:pPr>
      <w:r w:rsidRPr="002979F3">
        <w:t xml:space="preserve">If the user has saved previous advanced searches, they may select one of these templates by clicking on the </w:t>
      </w:r>
      <w:r w:rsidR="0027151D">
        <w:t>“</w:t>
      </w:r>
      <w:r w:rsidRPr="002979F3">
        <w:t>Retrieve Search Templates</w:t>
      </w:r>
      <w:r w:rsidR="0027151D">
        <w:t>”</w:t>
      </w:r>
      <w:r w:rsidRPr="002979F3">
        <w:t xml:space="preserve"> button which will display the Search Templates page.</w:t>
      </w:r>
    </w:p>
    <w:p w14:paraId="41940CB3" w14:textId="77777777" w:rsidR="00F97779" w:rsidRPr="002979F3" w:rsidRDefault="00E97F9C" w:rsidP="002979F3">
      <w:pPr>
        <w:pStyle w:val="BodyText"/>
        <w:keepNext/>
        <w:spacing w:before="100" w:beforeAutospacing="1" w:after="100" w:afterAutospacing="1"/>
      </w:pPr>
      <w:r>
        <w:rPr>
          <w:noProof/>
        </w:rPr>
        <w:drawing>
          <wp:inline distT="0" distB="0" distL="0" distR="0" wp14:anchorId="41940F5F" wp14:editId="5321366F">
            <wp:extent cx="5929908" cy="1104182"/>
            <wp:effectExtent l="0" t="0" r="0" b="1270"/>
            <wp:docPr id="21" name="Picture 62" descr="Search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earch Templates"/>
                    <pic:cNvPicPr>
                      <a:picLocks noChangeAspect="1" noChangeArrowheads="1"/>
                    </pic:cNvPicPr>
                  </pic:nvPicPr>
                  <pic:blipFill rotWithShape="1">
                    <a:blip r:embed="rId40">
                      <a:extLst>
                        <a:ext uri="{28A0092B-C50C-407E-A947-70E740481C1C}">
                          <a14:useLocalDpi xmlns:a14="http://schemas.microsoft.com/office/drawing/2010/main" val="0"/>
                        </a:ext>
                      </a:extLst>
                    </a:blip>
                    <a:srcRect t="25581"/>
                    <a:stretch/>
                  </pic:blipFill>
                  <pic:spPr bwMode="auto">
                    <a:xfrm>
                      <a:off x="0" y="0"/>
                      <a:ext cx="5943600" cy="1106732"/>
                    </a:xfrm>
                    <a:prstGeom prst="rect">
                      <a:avLst/>
                    </a:prstGeom>
                    <a:noFill/>
                    <a:ln>
                      <a:noFill/>
                    </a:ln>
                    <a:extLst>
                      <a:ext uri="{53640926-AAD7-44D8-BBD7-CCE9431645EC}">
                        <a14:shadowObscured xmlns:a14="http://schemas.microsoft.com/office/drawing/2010/main"/>
                      </a:ext>
                    </a:extLst>
                  </pic:spPr>
                </pic:pic>
              </a:graphicData>
            </a:graphic>
          </wp:inline>
        </w:drawing>
      </w:r>
    </w:p>
    <w:p w14:paraId="41940CB4" w14:textId="023409C4" w:rsidR="00F97779" w:rsidRPr="002979F3" w:rsidRDefault="00F97779" w:rsidP="00120796">
      <w:pPr>
        <w:pStyle w:val="Caption"/>
        <w:spacing w:before="100" w:beforeAutospacing="1" w:after="100" w:afterAutospacing="1"/>
        <w:rPr>
          <w:rFonts w:ascii="Times New Roman" w:hAnsi="Times New Roman"/>
        </w:rPr>
      </w:pPr>
      <w:bookmarkStart w:id="85" w:name="_Toc47813955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20</w:t>
      </w:r>
      <w:r w:rsidR="00152CEF">
        <w:rPr>
          <w:rFonts w:ascii="Times New Roman" w:hAnsi="Times New Roman"/>
        </w:rPr>
        <w:fldChar w:fldCharType="end"/>
      </w:r>
      <w:r w:rsidRPr="002979F3">
        <w:rPr>
          <w:rFonts w:ascii="Times New Roman" w:hAnsi="Times New Roman"/>
        </w:rPr>
        <w:t>: Search Templates</w:t>
      </w:r>
      <w:bookmarkEnd w:id="85"/>
    </w:p>
    <w:p w14:paraId="41940CB5" w14:textId="77777777" w:rsidR="00F97779" w:rsidRPr="002979F3" w:rsidRDefault="00F97779" w:rsidP="00DB3585">
      <w:pPr>
        <w:spacing w:before="100" w:beforeAutospacing="1" w:after="100" w:afterAutospacing="1"/>
        <w:ind w:left="360"/>
        <w:rPr>
          <w:szCs w:val="22"/>
        </w:rPr>
      </w:pPr>
      <w:r w:rsidRPr="002979F3">
        <w:rPr>
          <w:szCs w:val="22"/>
        </w:rPr>
        <w:t xml:space="preserve">The available search templates will be displayed in the table shown above by Template Name, Access Level, and Notes.  </w:t>
      </w:r>
    </w:p>
    <w:p w14:paraId="41940CB6" w14:textId="77777777" w:rsidR="00F97779" w:rsidRPr="002979F3" w:rsidRDefault="00F97779" w:rsidP="002A1E57">
      <w:pPr>
        <w:pStyle w:val="ListParagraph"/>
        <w:numPr>
          <w:ilvl w:val="0"/>
          <w:numId w:val="27"/>
        </w:numPr>
        <w:spacing w:before="100" w:beforeAutospacing="1" w:after="100" w:afterAutospacing="1"/>
        <w:ind w:left="1080"/>
        <w:rPr>
          <w:rFonts w:ascii="Times New Roman" w:hAnsi="Times New Roman"/>
        </w:rPr>
      </w:pPr>
      <w:r w:rsidRPr="002979F3">
        <w:rPr>
          <w:rFonts w:ascii="Times New Roman" w:hAnsi="Times New Roman"/>
        </w:rPr>
        <w:t xml:space="preserve">Template Name </w:t>
      </w:r>
      <w:r w:rsidR="00D71BC4" w:rsidRPr="002979F3">
        <w:rPr>
          <w:rFonts w:ascii="Times New Roman" w:hAnsi="Times New Roman"/>
        </w:rPr>
        <w:t>–</w:t>
      </w:r>
      <w:r w:rsidRPr="002979F3">
        <w:rPr>
          <w:rFonts w:ascii="Times New Roman" w:hAnsi="Times New Roman"/>
        </w:rPr>
        <w:t xml:space="preserve"> </w:t>
      </w:r>
      <w:r w:rsidR="00D71BC4" w:rsidRPr="002979F3">
        <w:rPr>
          <w:rFonts w:ascii="Times New Roman" w:hAnsi="Times New Roman"/>
        </w:rPr>
        <w:t>Text describing the search results template – the user should be specific so that they can distinguish multiple templates</w:t>
      </w:r>
    </w:p>
    <w:p w14:paraId="41940CB7" w14:textId="77777777" w:rsidR="00D71BC4" w:rsidRPr="002979F3" w:rsidRDefault="00D71BC4" w:rsidP="002A1E57">
      <w:pPr>
        <w:pStyle w:val="ListParagraph"/>
        <w:numPr>
          <w:ilvl w:val="0"/>
          <w:numId w:val="27"/>
        </w:numPr>
        <w:spacing w:before="100" w:beforeAutospacing="1" w:after="100" w:afterAutospacing="1"/>
        <w:ind w:left="1080"/>
        <w:rPr>
          <w:rFonts w:ascii="Times New Roman" w:hAnsi="Times New Roman"/>
        </w:rPr>
      </w:pPr>
      <w:r w:rsidRPr="002979F3">
        <w:rPr>
          <w:rFonts w:ascii="Times New Roman" w:hAnsi="Times New Roman"/>
        </w:rPr>
        <w:t>Access Level – Personal Template or National System Template – the user can create Personal Templates – the Supervisor can create National System Templates which become available to all users but these users cannot modify or delete them</w:t>
      </w:r>
    </w:p>
    <w:p w14:paraId="41940CB8" w14:textId="77777777" w:rsidR="00D71BC4" w:rsidRPr="00120796" w:rsidRDefault="00D71BC4" w:rsidP="002A1E57">
      <w:pPr>
        <w:pStyle w:val="ListParagraph"/>
        <w:numPr>
          <w:ilvl w:val="0"/>
          <w:numId w:val="27"/>
        </w:numPr>
        <w:spacing w:before="100" w:beforeAutospacing="1" w:after="100" w:afterAutospacing="1"/>
        <w:ind w:left="1080"/>
        <w:rPr>
          <w:rFonts w:ascii="Times New Roman" w:hAnsi="Times New Roman"/>
        </w:rPr>
      </w:pPr>
      <w:r w:rsidRPr="002979F3">
        <w:rPr>
          <w:rFonts w:ascii="Times New Roman" w:hAnsi="Times New Roman"/>
        </w:rPr>
        <w:t>Notes – Textual notes that further describe the template</w:t>
      </w:r>
    </w:p>
    <w:p w14:paraId="41940CB9" w14:textId="77777777" w:rsidR="00D71BC4" w:rsidRPr="002979F3" w:rsidRDefault="00D71BC4" w:rsidP="00DB3585">
      <w:pPr>
        <w:spacing w:before="100" w:beforeAutospacing="1" w:after="100" w:afterAutospacing="1"/>
        <w:ind w:left="360"/>
        <w:rPr>
          <w:szCs w:val="22"/>
        </w:rPr>
      </w:pPr>
      <w:r w:rsidRPr="002979F3">
        <w:rPr>
          <w:szCs w:val="22"/>
        </w:rPr>
        <w:t xml:space="preserve">This page provides three options for the user: </w:t>
      </w:r>
    </w:p>
    <w:p w14:paraId="41940CBA" w14:textId="77777777" w:rsidR="00D71BC4" w:rsidRPr="002979F3" w:rsidRDefault="00D71BC4" w:rsidP="002A1E57">
      <w:pPr>
        <w:pStyle w:val="ListParagraph"/>
        <w:numPr>
          <w:ilvl w:val="0"/>
          <w:numId w:val="28"/>
        </w:numPr>
        <w:spacing w:before="100" w:beforeAutospacing="1" w:after="100" w:afterAutospacing="1"/>
        <w:ind w:left="1080"/>
        <w:rPr>
          <w:rFonts w:ascii="Times New Roman" w:hAnsi="Times New Roman"/>
        </w:rPr>
      </w:pPr>
      <w:r w:rsidRPr="002979F3">
        <w:rPr>
          <w:rFonts w:ascii="Times New Roman" w:hAnsi="Times New Roman"/>
        </w:rPr>
        <w:t xml:space="preserve">Personal Templates can be removed be checking the Select checkbox and then clicking the </w:t>
      </w:r>
      <w:r w:rsidR="0027151D">
        <w:rPr>
          <w:rFonts w:ascii="Times New Roman" w:hAnsi="Times New Roman"/>
        </w:rPr>
        <w:t>“</w:t>
      </w:r>
      <w:r w:rsidRPr="002979F3">
        <w:rPr>
          <w:rFonts w:ascii="Times New Roman" w:hAnsi="Times New Roman"/>
        </w:rPr>
        <w:t>Remove</w:t>
      </w:r>
      <w:r w:rsidR="0027151D">
        <w:rPr>
          <w:rFonts w:ascii="Times New Roman" w:hAnsi="Times New Roman"/>
        </w:rPr>
        <w:t>”</w:t>
      </w:r>
      <w:r w:rsidRPr="002979F3">
        <w:rPr>
          <w:rFonts w:ascii="Times New Roman" w:hAnsi="Times New Roman"/>
        </w:rPr>
        <w:t xml:space="preserve"> button.</w:t>
      </w:r>
    </w:p>
    <w:p w14:paraId="41940CBB" w14:textId="77777777" w:rsidR="00F97779" w:rsidRPr="002979F3" w:rsidRDefault="00D71BC4" w:rsidP="002A1E57">
      <w:pPr>
        <w:pStyle w:val="ListParagraph"/>
        <w:numPr>
          <w:ilvl w:val="0"/>
          <w:numId w:val="28"/>
        </w:numPr>
        <w:spacing w:before="100" w:beforeAutospacing="1" w:after="100" w:afterAutospacing="1"/>
        <w:ind w:left="1080"/>
        <w:rPr>
          <w:rFonts w:ascii="Times New Roman" w:hAnsi="Times New Roman"/>
        </w:rPr>
      </w:pPr>
      <w:r w:rsidRPr="002979F3">
        <w:rPr>
          <w:rFonts w:ascii="Times New Roman" w:hAnsi="Times New Roman"/>
        </w:rPr>
        <w:t>A default template can be defined, and this template will automatically be displayed every time the user accesses the Advanced Search page.  The user can still change all of the display items.</w:t>
      </w:r>
    </w:p>
    <w:p w14:paraId="41940CBC" w14:textId="77777777" w:rsidR="00D71BC4" w:rsidRDefault="00D71BC4" w:rsidP="002A1E57">
      <w:pPr>
        <w:pStyle w:val="ListParagraph"/>
        <w:numPr>
          <w:ilvl w:val="0"/>
          <w:numId w:val="28"/>
        </w:numPr>
        <w:spacing w:before="100" w:beforeAutospacing="1" w:after="100" w:afterAutospacing="1"/>
        <w:ind w:left="1080"/>
        <w:rPr>
          <w:rFonts w:ascii="Times New Roman" w:hAnsi="Times New Roman"/>
        </w:rPr>
      </w:pPr>
      <w:r w:rsidRPr="002979F3">
        <w:rPr>
          <w:rFonts w:ascii="Times New Roman" w:hAnsi="Times New Roman"/>
        </w:rPr>
        <w:t>A de</w:t>
      </w:r>
      <w:r w:rsidR="00197EFB" w:rsidRPr="002979F3">
        <w:rPr>
          <w:rFonts w:ascii="Times New Roman" w:hAnsi="Times New Roman"/>
        </w:rPr>
        <w:t xml:space="preserve">fault template can be deselected by checking the Select checkbox and then clicking the </w:t>
      </w:r>
      <w:r w:rsidR="0027151D">
        <w:rPr>
          <w:rFonts w:ascii="Times New Roman" w:hAnsi="Times New Roman"/>
        </w:rPr>
        <w:t>“</w:t>
      </w:r>
      <w:r w:rsidR="00197EFB" w:rsidRPr="002979F3">
        <w:rPr>
          <w:rFonts w:ascii="Times New Roman" w:hAnsi="Times New Roman"/>
        </w:rPr>
        <w:t>Remove as Default</w:t>
      </w:r>
      <w:r w:rsidR="0027151D">
        <w:rPr>
          <w:rFonts w:ascii="Times New Roman" w:hAnsi="Times New Roman"/>
        </w:rPr>
        <w:t>”</w:t>
      </w:r>
      <w:r w:rsidR="00197EFB" w:rsidRPr="002979F3">
        <w:rPr>
          <w:rFonts w:ascii="Times New Roman" w:hAnsi="Times New Roman"/>
        </w:rPr>
        <w:t xml:space="preserve"> button.  This will not delete the template.</w:t>
      </w:r>
    </w:p>
    <w:p w14:paraId="41940CBD" w14:textId="77777777" w:rsidR="00DB3585" w:rsidRPr="00120796" w:rsidRDefault="00DB3585" w:rsidP="00DB3585">
      <w:pPr>
        <w:pStyle w:val="ListParagraph"/>
        <w:spacing w:before="100" w:beforeAutospacing="1" w:after="100" w:afterAutospacing="1"/>
        <w:ind w:left="1080"/>
        <w:rPr>
          <w:rFonts w:ascii="Times New Roman" w:hAnsi="Times New Roman"/>
        </w:rPr>
      </w:pPr>
    </w:p>
    <w:p w14:paraId="41940CBE" w14:textId="77777777" w:rsidR="00D71BC4" w:rsidRPr="00DB3585" w:rsidRDefault="00D71BC4" w:rsidP="002A1E57">
      <w:pPr>
        <w:pStyle w:val="ListParagraph"/>
        <w:numPr>
          <w:ilvl w:val="0"/>
          <w:numId w:val="34"/>
        </w:numPr>
        <w:spacing w:before="100" w:beforeAutospacing="1" w:after="100" w:afterAutospacing="1"/>
        <w:rPr>
          <w:rFonts w:ascii="Times New Roman" w:hAnsi="Times New Roman"/>
        </w:rPr>
      </w:pPr>
      <w:r w:rsidRPr="00DB3585">
        <w:rPr>
          <w:rFonts w:ascii="Times New Roman" w:hAnsi="Times New Roman"/>
        </w:rPr>
        <w:t>Set the Filters</w:t>
      </w:r>
    </w:p>
    <w:p w14:paraId="41940CBF" w14:textId="77777777" w:rsidR="00197EFB" w:rsidRPr="002979F3" w:rsidRDefault="00D71BC4" w:rsidP="00DB3585">
      <w:pPr>
        <w:spacing w:before="100" w:beforeAutospacing="1" w:after="100" w:afterAutospacing="1"/>
        <w:ind w:left="360"/>
        <w:rPr>
          <w:szCs w:val="22"/>
        </w:rPr>
      </w:pPr>
      <w:r w:rsidRPr="002979F3">
        <w:rPr>
          <w:szCs w:val="22"/>
        </w:rPr>
        <w:t>The user will select the Item Type from the dropdown list, and then select the appropriate Category, Sub-Category, Item Status and New Item Request (status) filters.</w:t>
      </w:r>
      <w:r w:rsidR="00197EFB" w:rsidRPr="002979F3">
        <w:rPr>
          <w:szCs w:val="22"/>
        </w:rPr>
        <w:t xml:space="preserve"> </w:t>
      </w:r>
    </w:p>
    <w:p w14:paraId="25FD8A5D" w14:textId="77777777" w:rsidR="00F266E9" w:rsidRDefault="00F266E9">
      <w:pPr>
        <w:rPr>
          <w:rFonts w:eastAsia="Calibri"/>
          <w:szCs w:val="22"/>
        </w:rPr>
      </w:pPr>
      <w:r>
        <w:br w:type="page"/>
      </w:r>
    </w:p>
    <w:p w14:paraId="41940CC0" w14:textId="652A61F9" w:rsidR="00CA5F84" w:rsidRPr="00CA5F84" w:rsidRDefault="00CA5F84" w:rsidP="002A1E57">
      <w:pPr>
        <w:pStyle w:val="ListParagraph"/>
        <w:numPr>
          <w:ilvl w:val="0"/>
          <w:numId w:val="34"/>
        </w:numPr>
        <w:spacing w:before="100" w:beforeAutospacing="1" w:after="100" w:afterAutospacing="1"/>
        <w:rPr>
          <w:rFonts w:ascii="Times New Roman" w:hAnsi="Times New Roman"/>
        </w:rPr>
      </w:pPr>
      <w:r w:rsidRPr="00CA5F84">
        <w:rPr>
          <w:rFonts w:ascii="Times New Roman" w:hAnsi="Times New Roman"/>
        </w:rPr>
        <w:lastRenderedPageBreak/>
        <w:t>Set the Search Parameters</w:t>
      </w:r>
    </w:p>
    <w:p w14:paraId="41940CC1" w14:textId="77777777" w:rsidR="000631CE" w:rsidRPr="002979F3" w:rsidRDefault="00197EFB" w:rsidP="00DB3585">
      <w:pPr>
        <w:spacing w:before="100" w:beforeAutospacing="1" w:after="100" w:afterAutospacing="1"/>
        <w:ind w:left="360"/>
        <w:rPr>
          <w:szCs w:val="22"/>
        </w:rPr>
      </w:pPr>
      <w:r w:rsidRPr="002979F3">
        <w:rPr>
          <w:szCs w:val="22"/>
        </w:rPr>
        <w:t>The user will then set the search parameters for specific fields</w:t>
      </w:r>
      <w:r w:rsidR="009B3406" w:rsidRPr="002979F3">
        <w:rPr>
          <w:szCs w:val="22"/>
        </w:rPr>
        <w:t xml:space="preserve"> based on the Item Type</w:t>
      </w:r>
      <w:r w:rsidRPr="002979F3">
        <w:rPr>
          <w:szCs w:val="22"/>
        </w:rPr>
        <w:t xml:space="preserve">.  </w:t>
      </w:r>
      <w:r w:rsidR="000631CE" w:rsidRPr="002979F3">
        <w:rPr>
          <w:szCs w:val="22"/>
        </w:rPr>
        <w:t>In the figure below, the user selected NDC as the Item Type, so the first parameter field becomes a dropdown list of all available NDC fields.</w:t>
      </w:r>
    </w:p>
    <w:p w14:paraId="41940CC3" w14:textId="77777777" w:rsidR="00795706" w:rsidRPr="002979F3" w:rsidRDefault="00E97F9C" w:rsidP="002701EA">
      <w:pPr>
        <w:keepNext/>
        <w:spacing w:before="100" w:beforeAutospacing="1" w:after="100" w:afterAutospacing="1"/>
        <w:jc w:val="center"/>
      </w:pPr>
      <w:r>
        <w:rPr>
          <w:noProof/>
          <w:szCs w:val="22"/>
        </w:rPr>
        <w:drawing>
          <wp:inline distT="0" distB="0" distL="0" distR="0" wp14:anchorId="41940F61" wp14:editId="75ABE451">
            <wp:extent cx="5938202" cy="3407434"/>
            <wp:effectExtent l="0" t="0" r="5715" b="2540"/>
            <wp:docPr id="22" name="Picture 65" descr="Advanced  Search Drop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dvanced  Search Dropdown List"/>
                    <pic:cNvPicPr>
                      <a:picLocks noChangeAspect="1" noChangeArrowheads="1"/>
                    </pic:cNvPicPr>
                  </pic:nvPicPr>
                  <pic:blipFill rotWithShape="1">
                    <a:blip r:embed="rId41">
                      <a:extLst>
                        <a:ext uri="{28A0092B-C50C-407E-A947-70E740481C1C}">
                          <a14:useLocalDpi xmlns:a14="http://schemas.microsoft.com/office/drawing/2010/main" val="0"/>
                        </a:ext>
                      </a:extLst>
                    </a:blip>
                    <a:srcRect t="9611"/>
                    <a:stretch/>
                  </pic:blipFill>
                  <pic:spPr bwMode="auto">
                    <a:xfrm>
                      <a:off x="0" y="0"/>
                      <a:ext cx="5943600" cy="3410532"/>
                    </a:xfrm>
                    <a:prstGeom prst="rect">
                      <a:avLst/>
                    </a:prstGeom>
                    <a:noFill/>
                    <a:ln>
                      <a:noFill/>
                    </a:ln>
                    <a:extLst>
                      <a:ext uri="{53640926-AAD7-44D8-BBD7-CCE9431645EC}">
                        <a14:shadowObscured xmlns:a14="http://schemas.microsoft.com/office/drawing/2010/main"/>
                      </a:ext>
                    </a:extLst>
                  </pic:spPr>
                </pic:pic>
              </a:graphicData>
            </a:graphic>
          </wp:inline>
        </w:drawing>
      </w:r>
    </w:p>
    <w:p w14:paraId="41940CC4" w14:textId="75B4B205" w:rsidR="000631CE" w:rsidRPr="002979F3" w:rsidRDefault="00795706" w:rsidP="00120796">
      <w:pPr>
        <w:pStyle w:val="Caption"/>
        <w:spacing w:before="100" w:beforeAutospacing="1" w:after="100" w:afterAutospacing="1"/>
        <w:rPr>
          <w:rFonts w:ascii="Times New Roman" w:hAnsi="Times New Roman"/>
          <w:sz w:val="22"/>
          <w:szCs w:val="22"/>
        </w:rPr>
      </w:pPr>
      <w:bookmarkStart w:id="86" w:name="_Toc478139556"/>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21</w:t>
      </w:r>
      <w:r w:rsidR="00152CEF">
        <w:rPr>
          <w:rFonts w:ascii="Times New Roman" w:hAnsi="Times New Roman"/>
        </w:rPr>
        <w:fldChar w:fldCharType="end"/>
      </w:r>
      <w:r w:rsidRPr="002979F3">
        <w:rPr>
          <w:rFonts w:ascii="Times New Roman" w:hAnsi="Times New Roman"/>
        </w:rPr>
        <w:t xml:space="preserve">: </w:t>
      </w:r>
      <w:proofErr w:type="gramStart"/>
      <w:r w:rsidRPr="002979F3">
        <w:rPr>
          <w:rFonts w:ascii="Times New Roman" w:hAnsi="Times New Roman"/>
        </w:rPr>
        <w:t>Advanced  Search</w:t>
      </w:r>
      <w:proofErr w:type="gramEnd"/>
      <w:r w:rsidRPr="002979F3">
        <w:rPr>
          <w:rFonts w:ascii="Times New Roman" w:hAnsi="Times New Roman"/>
        </w:rPr>
        <w:t xml:space="preserve"> Dropdown List</w:t>
      </w:r>
      <w:bookmarkEnd w:id="86"/>
    </w:p>
    <w:p w14:paraId="41940CC5" w14:textId="77777777" w:rsidR="000631CE" w:rsidRPr="002979F3" w:rsidRDefault="000631CE" w:rsidP="00CA5F84">
      <w:pPr>
        <w:spacing w:before="100" w:beforeAutospacing="1" w:after="100" w:afterAutospacing="1"/>
        <w:ind w:left="360"/>
        <w:rPr>
          <w:szCs w:val="22"/>
        </w:rPr>
      </w:pPr>
      <w:r w:rsidRPr="002979F3">
        <w:rPr>
          <w:szCs w:val="22"/>
        </w:rPr>
        <w:t xml:space="preserve">The user will select the appropriate NDC field in the dropdown list </w:t>
      </w:r>
      <w:proofErr w:type="gramStart"/>
      <w:r w:rsidRPr="002979F3">
        <w:rPr>
          <w:szCs w:val="22"/>
        </w:rPr>
        <w:t>and  the</w:t>
      </w:r>
      <w:proofErr w:type="gramEnd"/>
      <w:r w:rsidRPr="002979F3">
        <w:rPr>
          <w:szCs w:val="22"/>
        </w:rPr>
        <w:t xml:space="preserve"> search field constraint (Contains, Begins With, Is Exactly) in the second dropdown list.  Depending on the NDC field selected, the last field of the three shown could become a dropdown list (e.g., Manufacturer), a text field as shown, or a checkbox.  The user will then select the appropriate response or enter the text string.  The result would appear similar to the following:</w:t>
      </w:r>
    </w:p>
    <w:p w14:paraId="41940CC6" w14:textId="77777777" w:rsidR="00795706" w:rsidRPr="002979F3" w:rsidRDefault="00E97F9C" w:rsidP="002701EA">
      <w:pPr>
        <w:pStyle w:val="Graphic"/>
      </w:pPr>
      <w:r>
        <w:drawing>
          <wp:inline distT="0" distB="0" distL="0" distR="0" wp14:anchorId="41940F63" wp14:editId="41940F64">
            <wp:extent cx="4639310" cy="609600"/>
            <wp:effectExtent l="0" t="0" r="8890" b="0"/>
            <wp:docPr id="23" name="Picture 76" descr="Advanced Search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dvanced Search Paramet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9310" cy="609600"/>
                    </a:xfrm>
                    <a:prstGeom prst="rect">
                      <a:avLst/>
                    </a:prstGeom>
                    <a:noFill/>
                    <a:ln>
                      <a:noFill/>
                    </a:ln>
                  </pic:spPr>
                </pic:pic>
              </a:graphicData>
            </a:graphic>
          </wp:inline>
        </w:drawing>
      </w:r>
    </w:p>
    <w:p w14:paraId="41940CC7" w14:textId="4C104DDB" w:rsidR="000631CE" w:rsidRPr="002979F3" w:rsidRDefault="00795706" w:rsidP="00120796">
      <w:pPr>
        <w:pStyle w:val="Caption"/>
        <w:spacing w:before="100" w:beforeAutospacing="1" w:after="100" w:afterAutospacing="1"/>
        <w:rPr>
          <w:rFonts w:ascii="Times New Roman" w:hAnsi="Times New Roman"/>
          <w:sz w:val="22"/>
          <w:szCs w:val="22"/>
        </w:rPr>
      </w:pPr>
      <w:bookmarkStart w:id="87" w:name="_Toc478139557"/>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22</w:t>
      </w:r>
      <w:r w:rsidR="00152CEF">
        <w:rPr>
          <w:rFonts w:ascii="Times New Roman" w:hAnsi="Times New Roman"/>
        </w:rPr>
        <w:fldChar w:fldCharType="end"/>
      </w:r>
      <w:r w:rsidRPr="002979F3">
        <w:rPr>
          <w:rFonts w:ascii="Times New Roman" w:hAnsi="Times New Roman"/>
        </w:rPr>
        <w:t>: Advanced Search Parameter</w:t>
      </w:r>
      <w:bookmarkEnd w:id="87"/>
    </w:p>
    <w:p w14:paraId="657B5860" w14:textId="77777777" w:rsidR="00F266E9" w:rsidRDefault="00F266E9">
      <w:pPr>
        <w:rPr>
          <w:szCs w:val="22"/>
        </w:rPr>
      </w:pPr>
      <w:r>
        <w:rPr>
          <w:szCs w:val="22"/>
        </w:rPr>
        <w:br w:type="page"/>
      </w:r>
    </w:p>
    <w:p w14:paraId="41940CC8" w14:textId="0AB1E3C3" w:rsidR="007036C6" w:rsidRPr="002979F3" w:rsidRDefault="007036C6" w:rsidP="00CA5F84">
      <w:pPr>
        <w:spacing w:before="100" w:beforeAutospacing="1" w:after="100" w:afterAutospacing="1"/>
        <w:ind w:left="360"/>
        <w:rPr>
          <w:szCs w:val="22"/>
        </w:rPr>
      </w:pPr>
      <w:r w:rsidRPr="002979F3">
        <w:rPr>
          <w:szCs w:val="22"/>
        </w:rPr>
        <w:lastRenderedPageBreak/>
        <w:t xml:space="preserve">The user can perform the search on this one field by clicking the </w:t>
      </w:r>
      <w:r w:rsidR="0027151D">
        <w:rPr>
          <w:szCs w:val="22"/>
        </w:rPr>
        <w:t>“</w:t>
      </w:r>
      <w:r w:rsidRPr="002979F3">
        <w:rPr>
          <w:szCs w:val="22"/>
        </w:rPr>
        <w:t>Search</w:t>
      </w:r>
      <w:r w:rsidR="0027151D">
        <w:rPr>
          <w:szCs w:val="22"/>
        </w:rPr>
        <w:t>”</w:t>
      </w:r>
      <w:r w:rsidRPr="002979F3">
        <w:rPr>
          <w:szCs w:val="22"/>
        </w:rPr>
        <w:t xml:space="preserve"> button, or the user can decide to add another search parameter.  Typically, the user would perform the search and if too many results were returned, the user would add another parameter by clicking on the </w:t>
      </w:r>
      <w:r w:rsidR="0027151D">
        <w:rPr>
          <w:szCs w:val="22"/>
        </w:rPr>
        <w:t>“</w:t>
      </w:r>
      <w:r w:rsidRPr="002979F3">
        <w:rPr>
          <w:szCs w:val="22"/>
        </w:rPr>
        <w:t>Add</w:t>
      </w:r>
      <w:r w:rsidR="0027151D">
        <w:rPr>
          <w:szCs w:val="22"/>
        </w:rPr>
        <w:t>”</w:t>
      </w:r>
      <w:r w:rsidRPr="002979F3">
        <w:rPr>
          <w:szCs w:val="22"/>
        </w:rPr>
        <w:t xml:space="preserve"> button which will present the following:</w:t>
      </w:r>
    </w:p>
    <w:p w14:paraId="41940CC9" w14:textId="77777777" w:rsidR="00795706" w:rsidRPr="002979F3" w:rsidRDefault="00E97F9C" w:rsidP="002701EA">
      <w:pPr>
        <w:pStyle w:val="Graphic"/>
      </w:pPr>
      <w:r>
        <w:drawing>
          <wp:inline distT="0" distB="0" distL="0" distR="0" wp14:anchorId="41940F65" wp14:editId="41940F66">
            <wp:extent cx="5943600" cy="1097280"/>
            <wp:effectExtent l="0" t="0" r="0" b="7620"/>
            <wp:docPr id="24" name="Picture 90" descr="Advanced Search Multipl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dvanced Search Multiple Parameter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14:paraId="41940CCA" w14:textId="1765B547" w:rsidR="007036C6" w:rsidRPr="002979F3" w:rsidRDefault="00795706" w:rsidP="00120796">
      <w:pPr>
        <w:pStyle w:val="Caption"/>
        <w:spacing w:before="100" w:beforeAutospacing="1" w:after="100" w:afterAutospacing="1"/>
        <w:rPr>
          <w:rFonts w:ascii="Times New Roman" w:hAnsi="Times New Roman"/>
          <w:sz w:val="22"/>
          <w:szCs w:val="22"/>
        </w:rPr>
      </w:pPr>
      <w:bookmarkStart w:id="88" w:name="_Toc47813955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23</w:t>
      </w:r>
      <w:r w:rsidR="00152CEF">
        <w:rPr>
          <w:rFonts w:ascii="Times New Roman" w:hAnsi="Times New Roman"/>
        </w:rPr>
        <w:fldChar w:fldCharType="end"/>
      </w:r>
      <w:r w:rsidRPr="002979F3">
        <w:rPr>
          <w:rFonts w:ascii="Times New Roman" w:hAnsi="Times New Roman"/>
        </w:rPr>
        <w:t>: Advanced Search Multiple Parameters</w:t>
      </w:r>
      <w:bookmarkEnd w:id="88"/>
    </w:p>
    <w:p w14:paraId="41940CCB" w14:textId="77777777" w:rsidR="007323B1" w:rsidRPr="002979F3" w:rsidRDefault="007323B1" w:rsidP="00CA5F84">
      <w:pPr>
        <w:spacing w:before="100" w:beforeAutospacing="1" w:after="100" w:afterAutospacing="1"/>
        <w:ind w:left="360"/>
        <w:rPr>
          <w:szCs w:val="22"/>
        </w:rPr>
      </w:pPr>
      <w:r w:rsidRPr="002979F3">
        <w:rPr>
          <w:szCs w:val="22"/>
        </w:rPr>
        <w:t>As i</w:t>
      </w:r>
      <w:r w:rsidR="009B3406" w:rsidRPr="002979F3">
        <w:rPr>
          <w:szCs w:val="22"/>
        </w:rPr>
        <w:t xml:space="preserve">n the example </w:t>
      </w:r>
      <w:r w:rsidRPr="002979F3">
        <w:rPr>
          <w:szCs w:val="22"/>
        </w:rPr>
        <w:t>above</w:t>
      </w:r>
      <w:r w:rsidR="009B3406" w:rsidRPr="002979F3">
        <w:rPr>
          <w:szCs w:val="22"/>
        </w:rPr>
        <w:t xml:space="preserve">, </w:t>
      </w:r>
      <w:r w:rsidRPr="002979F3">
        <w:rPr>
          <w:szCs w:val="22"/>
        </w:rPr>
        <w:t xml:space="preserve">when the user clicks the </w:t>
      </w:r>
      <w:r w:rsidR="0027151D">
        <w:rPr>
          <w:szCs w:val="22"/>
        </w:rPr>
        <w:t>“</w:t>
      </w:r>
      <w:r w:rsidRPr="002979F3">
        <w:rPr>
          <w:szCs w:val="22"/>
        </w:rPr>
        <w:t>Add</w:t>
      </w:r>
      <w:r w:rsidR="0027151D">
        <w:rPr>
          <w:szCs w:val="22"/>
        </w:rPr>
        <w:t>”</w:t>
      </w:r>
      <w:r w:rsidRPr="002979F3">
        <w:rPr>
          <w:szCs w:val="22"/>
        </w:rPr>
        <w:t xml:space="preserve"> button, </w:t>
      </w:r>
      <w:r w:rsidR="009B3406" w:rsidRPr="002979F3">
        <w:rPr>
          <w:szCs w:val="22"/>
        </w:rPr>
        <w:t xml:space="preserve">the </w:t>
      </w:r>
      <w:r w:rsidRPr="002979F3">
        <w:rPr>
          <w:szCs w:val="22"/>
        </w:rPr>
        <w:t xml:space="preserve">logical operator (AND/OR) dropdown list is placed at the end of the first selection, and then a second row is added so that the user can select other parameters.  </w:t>
      </w:r>
    </w:p>
    <w:p w14:paraId="41940CCC" w14:textId="77777777" w:rsidR="000631CE" w:rsidRPr="00DB3585" w:rsidRDefault="007323B1" w:rsidP="00CA5F84">
      <w:pPr>
        <w:spacing w:before="100" w:beforeAutospacing="1" w:after="100" w:afterAutospacing="1"/>
        <w:ind w:left="360"/>
        <w:rPr>
          <w:szCs w:val="22"/>
          <w:u w:val="single"/>
        </w:rPr>
      </w:pPr>
      <w:r w:rsidRPr="00DB3585">
        <w:rPr>
          <w:szCs w:val="22"/>
          <w:u w:val="single"/>
        </w:rPr>
        <w:t>How the Logical Operators Work</w:t>
      </w:r>
    </w:p>
    <w:p w14:paraId="41940CCD" w14:textId="77777777" w:rsidR="007323B1" w:rsidRPr="002979F3" w:rsidRDefault="007323B1" w:rsidP="00CA5F84">
      <w:pPr>
        <w:spacing w:before="100" w:beforeAutospacing="1" w:after="100" w:afterAutospacing="1"/>
        <w:ind w:left="360"/>
        <w:rPr>
          <w:szCs w:val="22"/>
        </w:rPr>
      </w:pPr>
      <w:r w:rsidRPr="002979F3">
        <w:rPr>
          <w:szCs w:val="22"/>
        </w:rPr>
        <w:t>The advanced search capability allows for the use of two logical operators:</w:t>
      </w:r>
    </w:p>
    <w:p w14:paraId="41940CCE" w14:textId="77777777" w:rsidR="007323B1" w:rsidRPr="002979F3" w:rsidRDefault="007323B1" w:rsidP="002701EA">
      <w:pPr>
        <w:pStyle w:val="ListParagraph"/>
        <w:numPr>
          <w:ilvl w:val="0"/>
          <w:numId w:val="29"/>
        </w:numPr>
        <w:spacing w:before="100" w:beforeAutospacing="1" w:after="100" w:afterAutospacing="1"/>
        <w:rPr>
          <w:rFonts w:ascii="Times New Roman" w:hAnsi="Times New Roman"/>
        </w:rPr>
      </w:pPr>
      <w:r w:rsidRPr="002979F3">
        <w:rPr>
          <w:rFonts w:ascii="Times New Roman" w:hAnsi="Times New Roman"/>
        </w:rPr>
        <w:t>AND – display search results that match the first item AND the second item</w:t>
      </w:r>
    </w:p>
    <w:p w14:paraId="41940CCF" w14:textId="77777777" w:rsidR="007323B1" w:rsidRPr="002979F3" w:rsidRDefault="007323B1" w:rsidP="002701EA">
      <w:pPr>
        <w:pStyle w:val="ListParagraph"/>
        <w:numPr>
          <w:ilvl w:val="0"/>
          <w:numId w:val="29"/>
        </w:numPr>
        <w:spacing w:before="100" w:beforeAutospacing="1" w:after="100" w:afterAutospacing="1"/>
        <w:rPr>
          <w:rFonts w:ascii="Times New Roman" w:hAnsi="Times New Roman"/>
        </w:rPr>
      </w:pPr>
      <w:r w:rsidRPr="002979F3">
        <w:rPr>
          <w:rFonts w:ascii="Times New Roman" w:hAnsi="Times New Roman"/>
        </w:rPr>
        <w:t>OR – display search results that match all parameters before the operator (OR) or after the operator</w:t>
      </w:r>
    </w:p>
    <w:p w14:paraId="41940CD0" w14:textId="77777777" w:rsidR="007323B1" w:rsidRPr="002979F3" w:rsidRDefault="007323B1" w:rsidP="00CA5F84">
      <w:pPr>
        <w:spacing w:before="100" w:beforeAutospacing="1" w:after="100" w:afterAutospacing="1"/>
        <w:ind w:left="360"/>
        <w:rPr>
          <w:szCs w:val="22"/>
        </w:rPr>
      </w:pPr>
      <w:r w:rsidRPr="002979F3">
        <w:rPr>
          <w:szCs w:val="22"/>
        </w:rPr>
        <w:t xml:space="preserve">In the example below, PPS-N will match all database items that have Protect from Light unchecked AND Package Type of Box as well as (OR) all items that have a Package Size of 100. </w:t>
      </w:r>
    </w:p>
    <w:p w14:paraId="41940CD1" w14:textId="77777777" w:rsidR="00795706" w:rsidRPr="002979F3" w:rsidRDefault="00E97F9C" w:rsidP="002979F3">
      <w:pPr>
        <w:keepNext/>
        <w:spacing w:before="100" w:beforeAutospacing="1" w:after="100" w:afterAutospacing="1"/>
      </w:pPr>
      <w:r>
        <w:rPr>
          <w:noProof/>
          <w:szCs w:val="22"/>
        </w:rPr>
        <w:drawing>
          <wp:inline distT="0" distB="0" distL="0" distR="0" wp14:anchorId="41940F67" wp14:editId="41940F68">
            <wp:extent cx="5937250" cy="1280160"/>
            <wp:effectExtent l="0" t="0" r="6350" b="0"/>
            <wp:docPr id="25" name="Picture 92" descr="Advanced Search And/Or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dvanced Search And/Or Log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250" cy="1280160"/>
                    </a:xfrm>
                    <a:prstGeom prst="rect">
                      <a:avLst/>
                    </a:prstGeom>
                    <a:noFill/>
                    <a:ln>
                      <a:noFill/>
                    </a:ln>
                  </pic:spPr>
                </pic:pic>
              </a:graphicData>
            </a:graphic>
          </wp:inline>
        </w:drawing>
      </w:r>
    </w:p>
    <w:p w14:paraId="41940CD2" w14:textId="2124AC3D" w:rsidR="00197EFB" w:rsidRPr="002979F3" w:rsidRDefault="00795706" w:rsidP="00120796">
      <w:pPr>
        <w:pStyle w:val="Caption"/>
        <w:spacing w:before="100" w:beforeAutospacing="1" w:after="100" w:afterAutospacing="1"/>
        <w:rPr>
          <w:rFonts w:ascii="Times New Roman" w:hAnsi="Times New Roman"/>
          <w:sz w:val="22"/>
          <w:szCs w:val="22"/>
        </w:rPr>
      </w:pPr>
      <w:bookmarkStart w:id="89" w:name="_Toc47813955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24</w:t>
      </w:r>
      <w:r w:rsidR="00152CEF">
        <w:rPr>
          <w:rFonts w:ascii="Times New Roman" w:hAnsi="Times New Roman"/>
        </w:rPr>
        <w:fldChar w:fldCharType="end"/>
      </w:r>
      <w:r w:rsidRPr="002979F3">
        <w:rPr>
          <w:rFonts w:ascii="Times New Roman" w:hAnsi="Times New Roman"/>
        </w:rPr>
        <w:t xml:space="preserve">: Advanced Search </w:t>
      </w:r>
      <w:proofErr w:type="spellStart"/>
      <w:proofErr w:type="gramStart"/>
      <w:r w:rsidRPr="002979F3">
        <w:rPr>
          <w:rFonts w:ascii="Times New Roman" w:hAnsi="Times New Roman"/>
        </w:rPr>
        <w:t>And/Or</w:t>
      </w:r>
      <w:proofErr w:type="spellEnd"/>
      <w:proofErr w:type="gramEnd"/>
      <w:r w:rsidRPr="002979F3">
        <w:rPr>
          <w:rFonts w:ascii="Times New Roman" w:hAnsi="Times New Roman"/>
        </w:rPr>
        <w:t xml:space="preserve"> Logic</w:t>
      </w:r>
      <w:bookmarkEnd w:id="89"/>
    </w:p>
    <w:p w14:paraId="01EB26F5" w14:textId="77777777" w:rsidR="00F266E9" w:rsidRDefault="00F266E9">
      <w:pPr>
        <w:rPr>
          <w:rFonts w:eastAsia="Calibri"/>
          <w:szCs w:val="22"/>
        </w:rPr>
      </w:pPr>
      <w:r>
        <w:br w:type="page"/>
      </w:r>
    </w:p>
    <w:p w14:paraId="41940CD3" w14:textId="7D6AB693" w:rsidR="00CA5F84" w:rsidRPr="00CA5F84" w:rsidRDefault="00CA5F84" w:rsidP="002A1E57">
      <w:pPr>
        <w:pStyle w:val="ListParagraph"/>
        <w:numPr>
          <w:ilvl w:val="0"/>
          <w:numId w:val="34"/>
        </w:numPr>
        <w:spacing w:before="100" w:beforeAutospacing="1" w:after="100" w:afterAutospacing="1"/>
        <w:rPr>
          <w:rFonts w:ascii="Times New Roman" w:hAnsi="Times New Roman"/>
        </w:rPr>
      </w:pPr>
      <w:r w:rsidRPr="00CA5F84">
        <w:rPr>
          <w:rFonts w:ascii="Times New Roman" w:hAnsi="Times New Roman"/>
        </w:rPr>
        <w:lastRenderedPageBreak/>
        <w:t>Execute the Search</w:t>
      </w:r>
    </w:p>
    <w:p w14:paraId="41940CD4" w14:textId="47FA3EFB" w:rsidR="00B635C0" w:rsidRPr="002979F3" w:rsidRDefault="007323B1" w:rsidP="00CA5F84">
      <w:pPr>
        <w:spacing w:before="100" w:beforeAutospacing="1" w:after="100" w:afterAutospacing="1"/>
        <w:ind w:left="360"/>
        <w:rPr>
          <w:szCs w:val="22"/>
        </w:rPr>
      </w:pPr>
      <w:r w:rsidRPr="002979F3">
        <w:rPr>
          <w:szCs w:val="22"/>
        </w:rPr>
        <w:t xml:space="preserve">Once the user is satisfied with the </w:t>
      </w:r>
      <w:r w:rsidR="00B635C0" w:rsidRPr="002979F3">
        <w:rPr>
          <w:szCs w:val="22"/>
        </w:rPr>
        <w:t xml:space="preserve">parameters, then the user will click the </w:t>
      </w:r>
      <w:r w:rsidR="0027151D">
        <w:rPr>
          <w:szCs w:val="22"/>
        </w:rPr>
        <w:t>“</w:t>
      </w:r>
      <w:r w:rsidR="00B635C0" w:rsidRPr="002979F3">
        <w:rPr>
          <w:szCs w:val="22"/>
        </w:rPr>
        <w:t>Search</w:t>
      </w:r>
      <w:r w:rsidR="0027151D">
        <w:rPr>
          <w:szCs w:val="22"/>
        </w:rPr>
        <w:t>”</w:t>
      </w:r>
      <w:r w:rsidR="00B635C0" w:rsidRPr="002979F3">
        <w:rPr>
          <w:szCs w:val="22"/>
        </w:rPr>
        <w:t xml:space="preserve"> button which will display the search results in a table below the parameters as shown below:</w:t>
      </w:r>
    </w:p>
    <w:p w14:paraId="41940CD6" w14:textId="77777777" w:rsidR="00795706" w:rsidRPr="002979F3" w:rsidRDefault="00E97F9C" w:rsidP="002979F3">
      <w:pPr>
        <w:keepNext/>
        <w:spacing w:before="100" w:beforeAutospacing="1" w:after="100" w:afterAutospacing="1"/>
      </w:pPr>
      <w:r>
        <w:rPr>
          <w:noProof/>
          <w:szCs w:val="22"/>
        </w:rPr>
        <w:drawing>
          <wp:inline distT="0" distB="0" distL="0" distR="0" wp14:anchorId="41940F69" wp14:editId="41940F6A">
            <wp:extent cx="5943600" cy="3181985"/>
            <wp:effectExtent l="0" t="0" r="0" b="0"/>
            <wp:docPr id="26" name="Picture 95" descr="Advanced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dvanced Search Resul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81985"/>
                    </a:xfrm>
                    <a:prstGeom prst="rect">
                      <a:avLst/>
                    </a:prstGeom>
                    <a:noFill/>
                    <a:ln>
                      <a:noFill/>
                    </a:ln>
                  </pic:spPr>
                </pic:pic>
              </a:graphicData>
            </a:graphic>
          </wp:inline>
        </w:drawing>
      </w:r>
    </w:p>
    <w:p w14:paraId="41940CD7" w14:textId="4C0D4A13" w:rsidR="00B635C0" w:rsidRPr="002979F3" w:rsidRDefault="00795706" w:rsidP="00120796">
      <w:pPr>
        <w:pStyle w:val="Caption"/>
        <w:spacing w:before="100" w:beforeAutospacing="1" w:after="100" w:afterAutospacing="1"/>
        <w:rPr>
          <w:rFonts w:ascii="Times New Roman" w:hAnsi="Times New Roman"/>
          <w:sz w:val="22"/>
          <w:szCs w:val="22"/>
        </w:rPr>
      </w:pPr>
      <w:bookmarkStart w:id="90" w:name="_Toc47813956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25</w:t>
      </w:r>
      <w:r w:rsidR="00152CEF">
        <w:rPr>
          <w:rFonts w:ascii="Times New Roman" w:hAnsi="Times New Roman"/>
        </w:rPr>
        <w:fldChar w:fldCharType="end"/>
      </w:r>
      <w:r w:rsidRPr="002979F3">
        <w:rPr>
          <w:rFonts w:ascii="Times New Roman" w:hAnsi="Times New Roman"/>
        </w:rPr>
        <w:t>: Advanced Search Results</w:t>
      </w:r>
      <w:bookmarkEnd w:id="90"/>
    </w:p>
    <w:p w14:paraId="41940CD8" w14:textId="77777777" w:rsidR="00442BD0" w:rsidRPr="00CA5F84" w:rsidRDefault="00442BD0" w:rsidP="002A1E57">
      <w:pPr>
        <w:pStyle w:val="ListParagraph"/>
        <w:numPr>
          <w:ilvl w:val="0"/>
          <w:numId w:val="34"/>
        </w:numPr>
        <w:spacing w:before="100" w:beforeAutospacing="1" w:after="100" w:afterAutospacing="1"/>
        <w:rPr>
          <w:rFonts w:ascii="Times New Roman" w:hAnsi="Times New Roman"/>
        </w:rPr>
      </w:pPr>
      <w:r w:rsidRPr="00CA5F84">
        <w:rPr>
          <w:rFonts w:ascii="Times New Roman" w:hAnsi="Times New Roman"/>
        </w:rPr>
        <w:t>Export Search Results</w:t>
      </w:r>
    </w:p>
    <w:p w14:paraId="41940CD9" w14:textId="77777777" w:rsidR="00795706" w:rsidRPr="00120796" w:rsidRDefault="00442BD0" w:rsidP="00CA5F84">
      <w:pPr>
        <w:spacing w:before="100" w:beforeAutospacing="1" w:after="100" w:afterAutospacing="1"/>
        <w:ind w:left="360"/>
        <w:rPr>
          <w:szCs w:val="22"/>
        </w:rPr>
      </w:pPr>
      <w:r w:rsidRPr="002979F3">
        <w:rPr>
          <w:szCs w:val="22"/>
        </w:rPr>
        <w:t>If the user wants to export the search results, the user will click the appropriate button shown in the export panel: 1) CSV or 2) Excel</w:t>
      </w:r>
      <w:r w:rsidR="00120796">
        <w:rPr>
          <w:szCs w:val="22"/>
        </w:rPr>
        <w:br/>
      </w:r>
      <w:r w:rsidR="006E6B82" w:rsidRPr="002979F3">
        <w:br/>
      </w:r>
      <w:r w:rsidR="00E97F9C">
        <w:rPr>
          <w:noProof/>
        </w:rPr>
        <w:drawing>
          <wp:inline distT="0" distB="0" distL="0" distR="0" wp14:anchorId="41940F6B" wp14:editId="41940F6C">
            <wp:extent cx="3931920" cy="201295"/>
            <wp:effectExtent l="0" t="0" r="0" b="8255"/>
            <wp:docPr id="27" name="Picture 59" descr="Advanced Search Export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dvanced Search Export B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31920" cy="201295"/>
                    </a:xfrm>
                    <a:prstGeom prst="rect">
                      <a:avLst/>
                    </a:prstGeom>
                    <a:noFill/>
                    <a:ln>
                      <a:noFill/>
                    </a:ln>
                  </pic:spPr>
                </pic:pic>
              </a:graphicData>
            </a:graphic>
          </wp:inline>
        </w:drawing>
      </w:r>
    </w:p>
    <w:p w14:paraId="41940CDA" w14:textId="24A9AC96" w:rsidR="00442BD0" w:rsidRPr="002979F3" w:rsidRDefault="00795706" w:rsidP="00120796">
      <w:pPr>
        <w:pStyle w:val="Caption"/>
        <w:spacing w:before="100" w:beforeAutospacing="1" w:after="100" w:afterAutospacing="1"/>
        <w:rPr>
          <w:rFonts w:ascii="Times New Roman" w:hAnsi="Times New Roman"/>
          <w:sz w:val="22"/>
          <w:szCs w:val="22"/>
        </w:rPr>
      </w:pPr>
      <w:bookmarkStart w:id="91" w:name="_Toc47813956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26</w:t>
      </w:r>
      <w:r w:rsidR="00152CEF">
        <w:rPr>
          <w:rFonts w:ascii="Times New Roman" w:hAnsi="Times New Roman"/>
        </w:rPr>
        <w:fldChar w:fldCharType="end"/>
      </w:r>
      <w:r w:rsidRPr="002979F3">
        <w:rPr>
          <w:rFonts w:ascii="Times New Roman" w:hAnsi="Times New Roman"/>
        </w:rPr>
        <w:t>: Advanced Search Export Bar</w:t>
      </w:r>
      <w:bookmarkEnd w:id="91"/>
    </w:p>
    <w:p w14:paraId="41940CDB" w14:textId="77777777" w:rsidR="00442BD0" w:rsidRPr="002979F3" w:rsidRDefault="00442BD0" w:rsidP="00CA5F84">
      <w:pPr>
        <w:spacing w:before="100" w:beforeAutospacing="1" w:after="100" w:afterAutospacing="1"/>
        <w:ind w:left="720"/>
        <w:rPr>
          <w:szCs w:val="22"/>
        </w:rPr>
      </w:pPr>
      <w:r w:rsidRPr="002979F3">
        <w:rPr>
          <w:szCs w:val="22"/>
        </w:rPr>
        <w:t>This will launch a dialog that allows the user to view or save the results.</w:t>
      </w:r>
    </w:p>
    <w:p w14:paraId="41940CDC" w14:textId="35423ABA" w:rsidR="00442BD0" w:rsidRPr="00CA5F84" w:rsidRDefault="00442BD0" w:rsidP="002A1E57">
      <w:pPr>
        <w:pStyle w:val="wdnormal"/>
        <w:numPr>
          <w:ilvl w:val="0"/>
          <w:numId w:val="34"/>
        </w:numPr>
        <w:spacing w:before="100" w:beforeAutospacing="1" w:after="100" w:afterAutospacing="1"/>
        <w:rPr>
          <w:rFonts w:ascii="Times New Roman" w:hAnsi="Times New Roman"/>
          <w:bCs/>
        </w:rPr>
      </w:pPr>
      <w:r w:rsidRPr="00CA5F84">
        <w:rPr>
          <w:rFonts w:ascii="Times New Roman" w:hAnsi="Times New Roman"/>
          <w:bCs/>
        </w:rPr>
        <w:t>Save the Search Results Template</w:t>
      </w:r>
    </w:p>
    <w:p w14:paraId="41940CDD" w14:textId="77777777" w:rsidR="00442BD0" w:rsidRPr="002979F3" w:rsidRDefault="00442BD0" w:rsidP="00CA5F84">
      <w:pPr>
        <w:pStyle w:val="wdnormal"/>
        <w:spacing w:before="100" w:beforeAutospacing="1" w:after="100" w:afterAutospacing="1"/>
        <w:ind w:left="360"/>
        <w:rPr>
          <w:rFonts w:ascii="Times New Roman" w:hAnsi="Times New Roman"/>
          <w:bCs/>
        </w:rPr>
      </w:pPr>
      <w:r w:rsidRPr="002979F3">
        <w:rPr>
          <w:rFonts w:ascii="Times New Roman" w:hAnsi="Times New Roman"/>
          <w:bCs/>
        </w:rPr>
        <w:t xml:space="preserve">As described earlier, the user may save the search parameters as a </w:t>
      </w:r>
      <w:r w:rsidR="004A2851" w:rsidRPr="002979F3">
        <w:rPr>
          <w:rFonts w:ascii="Times New Roman" w:hAnsi="Times New Roman"/>
          <w:bCs/>
        </w:rPr>
        <w:t>search template.  Below the search results table, the user will note the following:</w:t>
      </w:r>
    </w:p>
    <w:p w14:paraId="41940CDE" w14:textId="77777777" w:rsidR="00442BD0" w:rsidRPr="002979F3" w:rsidRDefault="004A2851" w:rsidP="002A1E57">
      <w:pPr>
        <w:pStyle w:val="wdnormal"/>
        <w:numPr>
          <w:ilvl w:val="0"/>
          <w:numId w:val="30"/>
        </w:numPr>
        <w:spacing w:before="100" w:beforeAutospacing="1" w:after="100" w:afterAutospacing="1"/>
        <w:ind w:left="1080"/>
        <w:rPr>
          <w:rFonts w:ascii="Times New Roman" w:hAnsi="Times New Roman"/>
          <w:bCs/>
        </w:rPr>
      </w:pPr>
      <w:r w:rsidRPr="002979F3">
        <w:rPr>
          <w:rFonts w:ascii="Times New Roman" w:hAnsi="Times New Roman"/>
          <w:bCs/>
        </w:rPr>
        <w:t>Save As – enter the name of the search template</w:t>
      </w:r>
    </w:p>
    <w:p w14:paraId="41940CDF" w14:textId="77777777" w:rsidR="004A2851" w:rsidRPr="002979F3" w:rsidRDefault="004A2851" w:rsidP="002A1E57">
      <w:pPr>
        <w:pStyle w:val="wdnormal"/>
        <w:numPr>
          <w:ilvl w:val="0"/>
          <w:numId w:val="30"/>
        </w:numPr>
        <w:spacing w:before="100" w:beforeAutospacing="1" w:after="100" w:afterAutospacing="1"/>
        <w:ind w:left="1080"/>
        <w:rPr>
          <w:rFonts w:ascii="Times New Roman" w:hAnsi="Times New Roman"/>
          <w:bCs/>
        </w:rPr>
      </w:pPr>
      <w:r w:rsidRPr="002979F3">
        <w:rPr>
          <w:rFonts w:ascii="Times New Roman" w:hAnsi="Times New Roman"/>
          <w:bCs/>
        </w:rPr>
        <w:t>Notes – optional text to describe the template</w:t>
      </w:r>
    </w:p>
    <w:p w14:paraId="41940CE0" w14:textId="77777777" w:rsidR="004A2851" w:rsidRPr="002979F3" w:rsidRDefault="004A2851" w:rsidP="002A1E57">
      <w:pPr>
        <w:pStyle w:val="wdnormal"/>
        <w:numPr>
          <w:ilvl w:val="0"/>
          <w:numId w:val="30"/>
        </w:numPr>
        <w:spacing w:before="100" w:beforeAutospacing="1" w:after="100" w:afterAutospacing="1"/>
        <w:ind w:left="1080"/>
        <w:rPr>
          <w:rFonts w:ascii="Times New Roman" w:hAnsi="Times New Roman"/>
          <w:bCs/>
        </w:rPr>
      </w:pPr>
      <w:r w:rsidRPr="002979F3">
        <w:rPr>
          <w:rFonts w:ascii="Times New Roman" w:hAnsi="Times New Roman"/>
          <w:bCs/>
        </w:rPr>
        <w:t>Save At – dropdown list for defining the access level of search template.  Personal Template is just for the user while National System Template is provided for those users with PPS-N supervisor role to save templates that are made available to all users</w:t>
      </w:r>
    </w:p>
    <w:p w14:paraId="41940CE1" w14:textId="77777777" w:rsidR="00795706" w:rsidRPr="002979F3" w:rsidRDefault="00E97F9C" w:rsidP="002979F3">
      <w:pPr>
        <w:pStyle w:val="wdnormal"/>
        <w:keepNext/>
        <w:spacing w:before="100" w:beforeAutospacing="1" w:after="100" w:afterAutospacing="1"/>
        <w:rPr>
          <w:rFonts w:ascii="Times New Roman" w:hAnsi="Times New Roman"/>
        </w:rPr>
      </w:pPr>
      <w:r>
        <w:rPr>
          <w:rFonts w:ascii="Times New Roman" w:hAnsi="Times New Roman"/>
          <w:noProof/>
        </w:rPr>
        <w:lastRenderedPageBreak/>
        <w:drawing>
          <wp:inline distT="0" distB="0" distL="0" distR="0" wp14:anchorId="41940F6D" wp14:editId="41940F6E">
            <wp:extent cx="5943600" cy="792480"/>
            <wp:effectExtent l="0" t="0" r="0" b="7620"/>
            <wp:docPr id="28" name="Picture 96" descr="Save Advanced Search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ave Advanced Search Templa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792480"/>
                    </a:xfrm>
                    <a:prstGeom prst="rect">
                      <a:avLst/>
                    </a:prstGeom>
                    <a:noFill/>
                    <a:ln>
                      <a:noFill/>
                    </a:ln>
                  </pic:spPr>
                </pic:pic>
              </a:graphicData>
            </a:graphic>
          </wp:inline>
        </w:drawing>
      </w:r>
    </w:p>
    <w:p w14:paraId="41940CE2" w14:textId="45F4ECA2" w:rsidR="0050341D" w:rsidRPr="002979F3" w:rsidRDefault="00795706" w:rsidP="002979F3">
      <w:pPr>
        <w:pStyle w:val="Caption"/>
        <w:spacing w:before="100" w:beforeAutospacing="1" w:after="100" w:afterAutospacing="1"/>
        <w:rPr>
          <w:rFonts w:ascii="Times New Roman" w:hAnsi="Times New Roman"/>
          <w:bCs w:val="0"/>
        </w:rPr>
      </w:pPr>
      <w:bookmarkStart w:id="92" w:name="_Toc47813956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27</w:t>
      </w:r>
      <w:r w:rsidR="00152CEF">
        <w:rPr>
          <w:rFonts w:ascii="Times New Roman" w:hAnsi="Times New Roman"/>
        </w:rPr>
        <w:fldChar w:fldCharType="end"/>
      </w:r>
      <w:r w:rsidRPr="002979F3">
        <w:rPr>
          <w:rFonts w:ascii="Times New Roman" w:hAnsi="Times New Roman"/>
        </w:rPr>
        <w:t>: Save Advanced Search Template</w:t>
      </w:r>
      <w:bookmarkEnd w:id="92"/>
    </w:p>
    <w:p w14:paraId="41940CE3" w14:textId="77777777" w:rsidR="004A2851" w:rsidRPr="002979F3" w:rsidRDefault="004A2851" w:rsidP="00CA5F84">
      <w:pPr>
        <w:pStyle w:val="wdnormal"/>
        <w:spacing w:before="100" w:beforeAutospacing="1" w:after="100" w:afterAutospacing="1"/>
        <w:ind w:left="720"/>
        <w:rPr>
          <w:rFonts w:ascii="Times New Roman" w:hAnsi="Times New Roman"/>
          <w:bCs/>
        </w:rPr>
      </w:pPr>
      <w:r w:rsidRPr="002979F3">
        <w:rPr>
          <w:rFonts w:ascii="Times New Roman" w:hAnsi="Times New Roman"/>
          <w:bCs/>
        </w:rPr>
        <w:t xml:space="preserve">Once the user enters the name, optional description, and the template access level, the user will then click the </w:t>
      </w:r>
      <w:r w:rsidR="0027151D">
        <w:rPr>
          <w:rFonts w:ascii="Times New Roman" w:hAnsi="Times New Roman"/>
          <w:bCs/>
        </w:rPr>
        <w:t>“</w:t>
      </w:r>
      <w:r w:rsidRPr="002979F3">
        <w:rPr>
          <w:rFonts w:ascii="Times New Roman" w:hAnsi="Times New Roman"/>
          <w:bCs/>
        </w:rPr>
        <w:t>Save Template</w:t>
      </w:r>
      <w:r w:rsidR="0027151D">
        <w:rPr>
          <w:rFonts w:ascii="Times New Roman" w:hAnsi="Times New Roman"/>
          <w:bCs/>
        </w:rPr>
        <w:t>”</w:t>
      </w:r>
      <w:r w:rsidRPr="002979F3">
        <w:rPr>
          <w:rFonts w:ascii="Times New Roman" w:hAnsi="Times New Roman"/>
          <w:bCs/>
        </w:rPr>
        <w:t xml:space="preserve"> button.  </w:t>
      </w:r>
    </w:p>
    <w:p w14:paraId="41940CE4" w14:textId="77777777" w:rsidR="004A2851" w:rsidRPr="00CA5F84" w:rsidRDefault="004A2851" w:rsidP="002A1E57">
      <w:pPr>
        <w:pStyle w:val="wdnormal"/>
        <w:numPr>
          <w:ilvl w:val="0"/>
          <w:numId w:val="34"/>
        </w:numPr>
        <w:spacing w:before="100" w:beforeAutospacing="1" w:after="100" w:afterAutospacing="1"/>
        <w:rPr>
          <w:rFonts w:ascii="Times New Roman" w:hAnsi="Times New Roman"/>
          <w:bCs/>
        </w:rPr>
      </w:pPr>
      <w:r w:rsidRPr="00CA5F84">
        <w:rPr>
          <w:rFonts w:ascii="Times New Roman" w:hAnsi="Times New Roman"/>
          <w:bCs/>
        </w:rPr>
        <w:t>Change Search Results Template</w:t>
      </w:r>
    </w:p>
    <w:p w14:paraId="41940CE5" w14:textId="77777777" w:rsidR="004A2851" w:rsidRPr="002979F3" w:rsidRDefault="004A2851" w:rsidP="00CA5F84">
      <w:pPr>
        <w:pStyle w:val="wdnormal"/>
        <w:spacing w:before="100" w:beforeAutospacing="1" w:after="100" w:afterAutospacing="1"/>
        <w:ind w:left="360"/>
        <w:rPr>
          <w:rFonts w:ascii="Times New Roman" w:hAnsi="Times New Roman"/>
          <w:bCs/>
        </w:rPr>
      </w:pPr>
      <w:r w:rsidRPr="002979F3">
        <w:rPr>
          <w:rFonts w:ascii="Times New Roman" w:hAnsi="Times New Roman"/>
          <w:bCs/>
        </w:rPr>
        <w:t xml:space="preserve">The advanced search capability also allows the user to define the data fields that should be displayed in the search results table, and also saved in the search results template. </w:t>
      </w:r>
      <w:r w:rsidR="0050341D" w:rsidRPr="002979F3">
        <w:rPr>
          <w:rFonts w:ascii="Times New Roman" w:hAnsi="Times New Roman"/>
          <w:bCs/>
        </w:rPr>
        <w:t xml:space="preserve">To accomplish </w:t>
      </w:r>
      <w:proofErr w:type="gramStart"/>
      <w:r w:rsidR="0050341D" w:rsidRPr="002979F3">
        <w:rPr>
          <w:rFonts w:ascii="Times New Roman" w:hAnsi="Times New Roman"/>
          <w:bCs/>
        </w:rPr>
        <w:t>this the</w:t>
      </w:r>
      <w:proofErr w:type="gramEnd"/>
      <w:r w:rsidR="0050341D" w:rsidRPr="002979F3">
        <w:rPr>
          <w:rFonts w:ascii="Times New Roman" w:hAnsi="Times New Roman"/>
          <w:bCs/>
        </w:rPr>
        <w:t xml:space="preserve"> user will click the </w:t>
      </w:r>
      <w:r w:rsidR="0027151D">
        <w:rPr>
          <w:rFonts w:ascii="Times New Roman" w:hAnsi="Times New Roman"/>
          <w:bCs/>
        </w:rPr>
        <w:t>“</w:t>
      </w:r>
      <w:r w:rsidR="0050341D" w:rsidRPr="002979F3">
        <w:rPr>
          <w:rFonts w:ascii="Times New Roman" w:hAnsi="Times New Roman"/>
          <w:bCs/>
        </w:rPr>
        <w:t>Change Search Results Template</w:t>
      </w:r>
      <w:r w:rsidR="0027151D">
        <w:rPr>
          <w:rFonts w:ascii="Times New Roman" w:hAnsi="Times New Roman"/>
          <w:bCs/>
        </w:rPr>
        <w:t>”</w:t>
      </w:r>
      <w:r w:rsidR="0050341D" w:rsidRPr="002979F3">
        <w:rPr>
          <w:rFonts w:ascii="Times New Roman" w:hAnsi="Times New Roman"/>
          <w:bCs/>
        </w:rPr>
        <w:t xml:space="preserve"> button. This will launch a page similar to the following (for NDC). </w:t>
      </w:r>
    </w:p>
    <w:p w14:paraId="41940CE6" w14:textId="77777777" w:rsidR="00795706" w:rsidRPr="002979F3" w:rsidRDefault="00E97F9C" w:rsidP="001E4C6A">
      <w:pPr>
        <w:pStyle w:val="Graphic"/>
      </w:pPr>
      <w:r>
        <w:drawing>
          <wp:inline distT="0" distB="0" distL="0" distR="0" wp14:anchorId="41940F6F" wp14:editId="4B18AE94">
            <wp:extent cx="4960189" cy="3156644"/>
            <wp:effectExtent l="0" t="0" r="0" b="5715"/>
            <wp:docPr id="29" name="Picture 97" descr="Change Advanced Search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hange Advanced Search Template"/>
                    <pic:cNvPicPr>
                      <a:picLocks noChangeAspect="1" noChangeArrowheads="1"/>
                    </pic:cNvPicPr>
                  </pic:nvPicPr>
                  <pic:blipFill rotWithShape="1">
                    <a:blip r:embed="rId47">
                      <a:extLst>
                        <a:ext uri="{28A0092B-C50C-407E-A947-70E740481C1C}">
                          <a14:useLocalDpi xmlns:a14="http://schemas.microsoft.com/office/drawing/2010/main" val="0"/>
                        </a:ext>
                      </a:extLst>
                    </a:blip>
                    <a:srcRect r="16424"/>
                    <a:stretch/>
                  </pic:blipFill>
                  <pic:spPr bwMode="auto">
                    <a:xfrm>
                      <a:off x="0" y="0"/>
                      <a:ext cx="4962091" cy="3157855"/>
                    </a:xfrm>
                    <a:prstGeom prst="rect">
                      <a:avLst/>
                    </a:prstGeom>
                    <a:noFill/>
                    <a:ln>
                      <a:noFill/>
                    </a:ln>
                    <a:extLst>
                      <a:ext uri="{53640926-AAD7-44D8-BBD7-CCE9431645EC}">
                        <a14:shadowObscured xmlns:a14="http://schemas.microsoft.com/office/drawing/2010/main"/>
                      </a:ext>
                    </a:extLst>
                  </pic:spPr>
                </pic:pic>
              </a:graphicData>
            </a:graphic>
          </wp:inline>
        </w:drawing>
      </w:r>
    </w:p>
    <w:p w14:paraId="41940CE7" w14:textId="1F7437DC" w:rsidR="0050341D" w:rsidRPr="002979F3" w:rsidRDefault="00795706" w:rsidP="00120796">
      <w:pPr>
        <w:pStyle w:val="Caption"/>
        <w:spacing w:before="100" w:beforeAutospacing="1" w:after="100" w:afterAutospacing="1"/>
        <w:rPr>
          <w:rFonts w:ascii="Times New Roman" w:hAnsi="Times New Roman"/>
        </w:rPr>
      </w:pPr>
      <w:bookmarkStart w:id="93" w:name="_Toc47813956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28</w:t>
      </w:r>
      <w:r w:rsidR="00152CEF">
        <w:rPr>
          <w:rFonts w:ascii="Times New Roman" w:hAnsi="Times New Roman"/>
        </w:rPr>
        <w:fldChar w:fldCharType="end"/>
      </w:r>
      <w:r w:rsidRPr="002979F3">
        <w:rPr>
          <w:rFonts w:ascii="Times New Roman" w:hAnsi="Times New Roman"/>
        </w:rPr>
        <w:t>: Change Advanced Search Template</w:t>
      </w:r>
      <w:bookmarkEnd w:id="93"/>
    </w:p>
    <w:p w14:paraId="41940CE8" w14:textId="77777777" w:rsidR="0050341D" w:rsidRPr="002979F3" w:rsidRDefault="0050341D" w:rsidP="00CA5F84">
      <w:pPr>
        <w:tabs>
          <w:tab w:val="left" w:pos="360"/>
        </w:tabs>
        <w:spacing w:before="100" w:beforeAutospacing="1" w:after="100" w:afterAutospacing="1"/>
        <w:ind w:left="360"/>
        <w:rPr>
          <w:szCs w:val="22"/>
        </w:rPr>
      </w:pPr>
      <w:r w:rsidRPr="002979F3">
        <w:rPr>
          <w:szCs w:val="22"/>
        </w:rPr>
        <w:t xml:space="preserve">The Available Fields panel on the left lists those fields that are available for selection.  The Selected Fields panel displays those data fields that have already been selected and the order in which they should be display in the table. To make changes, the user will highlight the items in the Available Fields panel that they want to include in their search results and use the right “&gt;” button to move the item(s) to the Selected Fields panel.  </w:t>
      </w:r>
      <w:proofErr w:type="gramStart"/>
      <w:r w:rsidRPr="002979F3">
        <w:rPr>
          <w:szCs w:val="22"/>
        </w:rPr>
        <w:t>If needed, the user may move an item back to the Available Fields panel using the left “&lt;” button.</w:t>
      </w:r>
      <w:proofErr w:type="gramEnd"/>
      <w:r w:rsidRPr="002979F3">
        <w:rPr>
          <w:szCs w:val="22"/>
        </w:rPr>
        <w:t xml:space="preserve"> </w:t>
      </w:r>
    </w:p>
    <w:p w14:paraId="41940CE9" w14:textId="77777777" w:rsidR="0050341D" w:rsidRPr="002979F3" w:rsidRDefault="0050341D" w:rsidP="00CA5F84">
      <w:pPr>
        <w:tabs>
          <w:tab w:val="left" w:pos="360"/>
        </w:tabs>
        <w:spacing w:before="100" w:beforeAutospacing="1" w:after="100" w:afterAutospacing="1"/>
        <w:ind w:left="360"/>
        <w:rPr>
          <w:szCs w:val="22"/>
        </w:rPr>
      </w:pPr>
      <w:r w:rsidRPr="002979F3">
        <w:rPr>
          <w:szCs w:val="22"/>
        </w:rPr>
        <w:t xml:space="preserve">The user may also reposition the items in the Selected Fields panel by selecting an item and then using the “Up” and “Down” buttons. </w:t>
      </w:r>
    </w:p>
    <w:p w14:paraId="41940CEA" w14:textId="77777777" w:rsidR="0050341D" w:rsidRPr="002979F3" w:rsidRDefault="0050341D" w:rsidP="00CA5F84">
      <w:pPr>
        <w:tabs>
          <w:tab w:val="left" w:pos="360"/>
        </w:tabs>
        <w:spacing w:before="100" w:beforeAutospacing="1" w:after="100" w:afterAutospacing="1"/>
        <w:ind w:left="360"/>
        <w:rPr>
          <w:szCs w:val="22"/>
        </w:rPr>
      </w:pPr>
      <w:r w:rsidRPr="002979F3">
        <w:rPr>
          <w:szCs w:val="22"/>
        </w:rPr>
        <w:lastRenderedPageBreak/>
        <w:t xml:space="preserve">Once the user is satisfied with the items in the Selected Fields panel, the user will click the “Submit” button to save the changes. </w:t>
      </w:r>
    </w:p>
    <w:p w14:paraId="41940CEB" w14:textId="77777777" w:rsidR="00707F7D" w:rsidRPr="00707F7D" w:rsidRDefault="00707F7D" w:rsidP="00707F7D">
      <w:pPr>
        <w:spacing w:before="100" w:beforeAutospacing="1" w:after="100" w:afterAutospacing="1"/>
        <w:rPr>
          <w:kern w:val="32"/>
          <w:szCs w:val="22"/>
          <w:u w:val="single"/>
        </w:rPr>
      </w:pPr>
      <w:r w:rsidRPr="00707F7D">
        <w:rPr>
          <w:kern w:val="32"/>
          <w:szCs w:val="22"/>
          <w:u w:val="single"/>
        </w:rPr>
        <w:t>Move Products or NDCs</w:t>
      </w:r>
    </w:p>
    <w:p w14:paraId="41940CEC" w14:textId="77777777" w:rsidR="00707F7D" w:rsidRPr="00707F7D" w:rsidRDefault="00707F7D" w:rsidP="00707F7D">
      <w:pPr>
        <w:spacing w:before="100" w:beforeAutospacing="1" w:after="100" w:afterAutospacing="1"/>
        <w:rPr>
          <w:kern w:val="32"/>
          <w:szCs w:val="22"/>
        </w:rPr>
      </w:pPr>
      <w:r>
        <w:rPr>
          <w:kern w:val="32"/>
          <w:szCs w:val="22"/>
        </w:rPr>
        <w:t>While</w:t>
      </w:r>
      <w:r w:rsidRPr="00707F7D">
        <w:rPr>
          <w:kern w:val="32"/>
          <w:szCs w:val="22"/>
        </w:rPr>
        <w:t xml:space="preserve"> viewing drug information</w:t>
      </w:r>
      <w:r>
        <w:rPr>
          <w:kern w:val="32"/>
          <w:szCs w:val="22"/>
        </w:rPr>
        <w:t xml:space="preserve">, the user will have an option to move the children of that item to a different parent (Product or Orderable Item). </w:t>
      </w:r>
      <w:r w:rsidRPr="00707F7D">
        <w:rPr>
          <w:kern w:val="32"/>
          <w:szCs w:val="22"/>
        </w:rPr>
        <w:t xml:space="preserve">.  </w:t>
      </w:r>
    </w:p>
    <w:p w14:paraId="41940CED" w14:textId="77777777" w:rsidR="00707F7D" w:rsidRPr="00707F7D" w:rsidRDefault="00707F7D" w:rsidP="002A1E57">
      <w:pPr>
        <w:pStyle w:val="ListParagraph"/>
        <w:numPr>
          <w:ilvl w:val="0"/>
          <w:numId w:val="44"/>
        </w:numPr>
        <w:spacing w:before="100" w:beforeAutospacing="1" w:after="100" w:afterAutospacing="1"/>
        <w:rPr>
          <w:rFonts w:ascii="Times New Roman" w:hAnsi="Times New Roman"/>
          <w:kern w:val="32"/>
        </w:rPr>
      </w:pPr>
      <w:r w:rsidRPr="00707F7D">
        <w:rPr>
          <w:rFonts w:ascii="Times New Roman" w:hAnsi="Times New Roman"/>
          <w:kern w:val="32"/>
        </w:rPr>
        <w:t xml:space="preserve">While viewing an Orderable Item, it will have a Products tab that displays a table with those products associated with that Orderable Item. </w:t>
      </w:r>
    </w:p>
    <w:p w14:paraId="41940CEE" w14:textId="77777777" w:rsidR="00707F7D" w:rsidRPr="00707F7D" w:rsidRDefault="00707F7D" w:rsidP="00707F7D">
      <w:pPr>
        <w:pStyle w:val="ListParagraph"/>
        <w:spacing w:before="100" w:beforeAutospacing="1" w:after="100" w:afterAutospacing="1"/>
        <w:rPr>
          <w:rFonts w:ascii="Times New Roman" w:hAnsi="Times New Roman"/>
          <w:kern w:val="32"/>
        </w:rPr>
      </w:pPr>
    </w:p>
    <w:p w14:paraId="41940CEF" w14:textId="77777777" w:rsidR="00253AB3" w:rsidRDefault="00E97F9C" w:rsidP="00253AB3">
      <w:pPr>
        <w:pStyle w:val="ListParagraph"/>
        <w:keepNext/>
        <w:spacing w:before="100" w:beforeAutospacing="1" w:after="100" w:afterAutospacing="1"/>
        <w:ind w:left="0"/>
      </w:pPr>
      <w:r>
        <w:rPr>
          <w:rFonts w:ascii="Times New Roman" w:hAnsi="Times New Roman"/>
          <w:noProof/>
          <w:kern w:val="32"/>
        </w:rPr>
        <w:drawing>
          <wp:inline distT="0" distB="0" distL="0" distR="0" wp14:anchorId="41940F71" wp14:editId="134F3A03">
            <wp:extent cx="5943600" cy="2246905"/>
            <wp:effectExtent l="0" t="0" r="0" b="1270"/>
            <wp:docPr id="30" name="Picture 100" descr="Processes on the Produc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rocesses on the Products Tab"/>
                    <pic:cNvPicPr>
                      <a:picLocks noChangeAspect="1" noChangeArrowheads="1"/>
                    </pic:cNvPicPr>
                  </pic:nvPicPr>
                  <pic:blipFill rotWithShape="1">
                    <a:blip r:embed="rId48">
                      <a:extLst>
                        <a:ext uri="{28A0092B-C50C-407E-A947-70E740481C1C}">
                          <a14:useLocalDpi xmlns:a14="http://schemas.microsoft.com/office/drawing/2010/main" val="0"/>
                        </a:ext>
                      </a:extLst>
                    </a:blip>
                    <a:srcRect t="13885"/>
                    <a:stretch/>
                  </pic:blipFill>
                  <pic:spPr bwMode="auto">
                    <a:xfrm>
                      <a:off x="0" y="0"/>
                      <a:ext cx="5943600" cy="2246905"/>
                    </a:xfrm>
                    <a:prstGeom prst="rect">
                      <a:avLst/>
                    </a:prstGeom>
                    <a:noFill/>
                    <a:ln>
                      <a:noFill/>
                    </a:ln>
                    <a:extLst>
                      <a:ext uri="{53640926-AAD7-44D8-BBD7-CCE9431645EC}">
                        <a14:shadowObscured xmlns:a14="http://schemas.microsoft.com/office/drawing/2010/main"/>
                      </a:ext>
                    </a:extLst>
                  </pic:spPr>
                </pic:pic>
              </a:graphicData>
            </a:graphic>
          </wp:inline>
        </w:drawing>
      </w:r>
    </w:p>
    <w:p w14:paraId="41940CF0" w14:textId="235C88E2" w:rsidR="00707F7D" w:rsidRPr="00E32D8C" w:rsidRDefault="00253AB3" w:rsidP="00F33D03">
      <w:pPr>
        <w:pStyle w:val="Caption"/>
        <w:rPr>
          <w:kern w:val="32"/>
        </w:rPr>
      </w:pPr>
      <w:bookmarkStart w:id="94" w:name="_Toc478139564"/>
      <w:r w:rsidRPr="00F33D03">
        <w:t>Figure</w:t>
      </w:r>
      <w:r w:rsidRPr="00E32D8C">
        <w:t xml:space="preserve"> </w:t>
      </w:r>
      <w:r w:rsidR="00A008B4">
        <w:fldChar w:fldCharType="begin"/>
      </w:r>
      <w:r w:rsidR="00A008B4">
        <w:instrText xml:space="preserve"> SEQ Figure \* ARABIC </w:instrText>
      </w:r>
      <w:r w:rsidR="00A008B4">
        <w:fldChar w:fldCharType="separate"/>
      </w:r>
      <w:r w:rsidR="002A364D">
        <w:rPr>
          <w:noProof/>
        </w:rPr>
        <w:t>29</w:t>
      </w:r>
      <w:r w:rsidR="00A008B4">
        <w:rPr>
          <w:noProof/>
        </w:rPr>
        <w:fldChar w:fldCharType="end"/>
      </w:r>
      <w:r w:rsidRPr="00E32D8C">
        <w:t>: Processes on the Products Tab</w:t>
      </w:r>
      <w:bookmarkEnd w:id="94"/>
    </w:p>
    <w:p w14:paraId="2E081DF9" w14:textId="77777777" w:rsidR="00A91D49" w:rsidRDefault="00A91D49" w:rsidP="00A91D49">
      <w:pPr>
        <w:rPr>
          <w:kern w:val="32"/>
        </w:rPr>
      </w:pPr>
    </w:p>
    <w:p w14:paraId="41940CF1" w14:textId="1563BAF6" w:rsidR="00707F7D" w:rsidRDefault="00707F7D" w:rsidP="00A91D49">
      <w:pPr>
        <w:rPr>
          <w:kern w:val="32"/>
        </w:rPr>
      </w:pPr>
      <w:r>
        <w:rPr>
          <w:kern w:val="32"/>
        </w:rPr>
        <w:t xml:space="preserve">This tab provides a “Move Products” button that starts a process for assigning any selected (checked) products to a new Orderable Item.  </w:t>
      </w:r>
      <w:r w:rsidR="002E1DEA">
        <w:rPr>
          <w:kern w:val="32"/>
        </w:rPr>
        <w:t>The process is as follows:</w:t>
      </w:r>
    </w:p>
    <w:p w14:paraId="41940CF3" w14:textId="77777777" w:rsidR="002E1DEA" w:rsidRDefault="002E1DEA" w:rsidP="00A91D49">
      <w:pPr>
        <w:pStyle w:val="ListParagraph"/>
        <w:numPr>
          <w:ilvl w:val="0"/>
          <w:numId w:val="45"/>
        </w:numPr>
        <w:spacing w:before="100" w:beforeAutospacing="1" w:after="100" w:afterAutospacing="1"/>
        <w:ind w:left="1080"/>
        <w:rPr>
          <w:rFonts w:ascii="Times New Roman" w:hAnsi="Times New Roman"/>
          <w:kern w:val="32"/>
        </w:rPr>
      </w:pPr>
      <w:r>
        <w:rPr>
          <w:rFonts w:ascii="Times New Roman" w:hAnsi="Times New Roman"/>
          <w:kern w:val="32"/>
        </w:rPr>
        <w:t>Select one or more of the Products (check the checkbox in the Select column).</w:t>
      </w:r>
    </w:p>
    <w:p w14:paraId="41940CF4" w14:textId="77777777" w:rsidR="002E1DEA" w:rsidRDefault="002E1DEA" w:rsidP="00A91D49">
      <w:pPr>
        <w:pStyle w:val="ListParagraph"/>
        <w:numPr>
          <w:ilvl w:val="0"/>
          <w:numId w:val="45"/>
        </w:numPr>
        <w:spacing w:before="100" w:beforeAutospacing="1" w:after="100" w:afterAutospacing="1"/>
        <w:ind w:left="1080"/>
        <w:rPr>
          <w:rFonts w:ascii="Times New Roman" w:hAnsi="Times New Roman"/>
          <w:kern w:val="32"/>
        </w:rPr>
      </w:pPr>
      <w:r>
        <w:rPr>
          <w:rFonts w:ascii="Times New Roman" w:hAnsi="Times New Roman"/>
          <w:kern w:val="32"/>
        </w:rPr>
        <w:t>Click the “Move Products” button.</w:t>
      </w:r>
    </w:p>
    <w:p w14:paraId="41940CF5" w14:textId="77777777" w:rsidR="002E1DEA" w:rsidRDefault="002E1DEA" w:rsidP="00A91D49">
      <w:pPr>
        <w:pStyle w:val="ListParagraph"/>
        <w:numPr>
          <w:ilvl w:val="0"/>
          <w:numId w:val="45"/>
        </w:numPr>
        <w:spacing w:before="100" w:beforeAutospacing="1" w:after="100" w:afterAutospacing="1"/>
        <w:ind w:left="1080"/>
        <w:rPr>
          <w:rFonts w:ascii="Times New Roman" w:hAnsi="Times New Roman"/>
          <w:kern w:val="32"/>
        </w:rPr>
      </w:pPr>
      <w:r>
        <w:rPr>
          <w:rFonts w:ascii="Times New Roman" w:hAnsi="Times New Roman"/>
          <w:kern w:val="32"/>
        </w:rPr>
        <w:t>Fill in the “Search For” text box, select the appropriate parameters and filters, and click the “Search” button.</w:t>
      </w:r>
    </w:p>
    <w:p w14:paraId="41940CF6" w14:textId="30D6AEF5" w:rsidR="002E1DEA" w:rsidRDefault="00E97F9C" w:rsidP="009B267F">
      <w:pPr>
        <w:pStyle w:val="Graphic"/>
      </w:pPr>
      <w:r>
        <w:lastRenderedPageBreak/>
        <w:drawing>
          <wp:inline distT="0" distB="0" distL="0" distR="0" wp14:anchorId="41940F73" wp14:editId="4A590BDD">
            <wp:extent cx="5952226" cy="2413601"/>
            <wp:effectExtent l="0" t="0" r="0" b="6350"/>
            <wp:docPr id="31" name="Picture 104" descr="Search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arch Example"/>
                    <pic:cNvPicPr>
                      <a:picLocks noChangeAspect="1" noChangeArrowheads="1"/>
                    </pic:cNvPicPr>
                  </pic:nvPicPr>
                  <pic:blipFill rotWithShape="1">
                    <a:blip r:embed="rId49">
                      <a:extLst>
                        <a:ext uri="{28A0092B-C50C-407E-A947-70E740481C1C}">
                          <a14:useLocalDpi xmlns:a14="http://schemas.microsoft.com/office/drawing/2010/main" val="0"/>
                        </a:ext>
                      </a:extLst>
                    </a:blip>
                    <a:srcRect t="13589"/>
                    <a:stretch/>
                  </pic:blipFill>
                  <pic:spPr bwMode="auto">
                    <a:xfrm>
                      <a:off x="0" y="0"/>
                      <a:ext cx="5949950" cy="2412678"/>
                    </a:xfrm>
                    <a:prstGeom prst="rect">
                      <a:avLst/>
                    </a:prstGeom>
                    <a:noFill/>
                    <a:ln>
                      <a:noFill/>
                    </a:ln>
                    <a:extLst>
                      <a:ext uri="{53640926-AAD7-44D8-BBD7-CCE9431645EC}">
                        <a14:shadowObscured xmlns:a14="http://schemas.microsoft.com/office/drawing/2010/main"/>
                      </a:ext>
                    </a:extLst>
                  </pic:spPr>
                </pic:pic>
              </a:graphicData>
            </a:graphic>
          </wp:inline>
        </w:drawing>
      </w:r>
    </w:p>
    <w:p w14:paraId="58B17A26" w14:textId="2D5127E9" w:rsidR="009B267F" w:rsidRDefault="009B267F" w:rsidP="009B267F">
      <w:pPr>
        <w:pStyle w:val="Caption"/>
      </w:pPr>
      <w:bookmarkStart w:id="95" w:name="_Toc478139565"/>
      <w:r>
        <w:t xml:space="preserve">Figure </w:t>
      </w:r>
      <w:r w:rsidR="00A008B4">
        <w:fldChar w:fldCharType="begin"/>
      </w:r>
      <w:r w:rsidR="00A008B4">
        <w:instrText xml:space="preserve"> SEQ Figure \* ARABIC </w:instrText>
      </w:r>
      <w:r w:rsidR="00A008B4">
        <w:fldChar w:fldCharType="separate"/>
      </w:r>
      <w:r w:rsidR="002A364D">
        <w:rPr>
          <w:noProof/>
        </w:rPr>
        <w:t>30</w:t>
      </w:r>
      <w:r w:rsidR="00A008B4">
        <w:rPr>
          <w:noProof/>
        </w:rPr>
        <w:fldChar w:fldCharType="end"/>
      </w:r>
      <w:r>
        <w:t>: "Search For" Text Box</w:t>
      </w:r>
      <w:bookmarkEnd w:id="95"/>
    </w:p>
    <w:p w14:paraId="41940CF7" w14:textId="77777777" w:rsidR="002E1DEA" w:rsidRDefault="002E1DEA" w:rsidP="002A1E57">
      <w:pPr>
        <w:pStyle w:val="ListParagraph"/>
        <w:numPr>
          <w:ilvl w:val="0"/>
          <w:numId w:val="45"/>
        </w:numPr>
        <w:spacing w:before="100" w:beforeAutospacing="1" w:after="100" w:afterAutospacing="1"/>
        <w:rPr>
          <w:rFonts w:ascii="Times New Roman" w:hAnsi="Times New Roman"/>
          <w:kern w:val="32"/>
        </w:rPr>
      </w:pPr>
      <w:r>
        <w:rPr>
          <w:rFonts w:ascii="Times New Roman" w:hAnsi="Times New Roman"/>
          <w:kern w:val="32"/>
        </w:rPr>
        <w:t>Select the link of the desired Orderable Item in the PPS OI Name column.</w:t>
      </w:r>
    </w:p>
    <w:p w14:paraId="5C3EA3C8" w14:textId="2E759E7E" w:rsidR="00F266E9" w:rsidRDefault="002E1DEA" w:rsidP="00C70769">
      <w:pPr>
        <w:pStyle w:val="ListParagraph"/>
        <w:numPr>
          <w:ilvl w:val="0"/>
          <w:numId w:val="45"/>
        </w:numPr>
        <w:spacing w:before="100" w:beforeAutospacing="1" w:after="100" w:afterAutospacing="1"/>
        <w:rPr>
          <w:rFonts w:ascii="Times New Roman" w:hAnsi="Times New Roman"/>
          <w:kern w:val="32"/>
        </w:rPr>
      </w:pPr>
      <w:r>
        <w:rPr>
          <w:rFonts w:ascii="Times New Roman" w:hAnsi="Times New Roman"/>
          <w:kern w:val="32"/>
        </w:rPr>
        <w:t>When returned to the Products tab, verify that the Products have been removed from the table.</w:t>
      </w:r>
    </w:p>
    <w:p w14:paraId="37620977" w14:textId="77777777" w:rsidR="00C70769" w:rsidRPr="00C70769" w:rsidRDefault="00C70769" w:rsidP="00C70769">
      <w:pPr>
        <w:pStyle w:val="ListParagraph"/>
        <w:spacing w:before="100" w:beforeAutospacing="1" w:after="100" w:afterAutospacing="1"/>
        <w:ind w:left="1440"/>
        <w:rPr>
          <w:rFonts w:ascii="Times New Roman" w:hAnsi="Times New Roman"/>
          <w:kern w:val="32"/>
        </w:rPr>
      </w:pPr>
    </w:p>
    <w:p w14:paraId="41940CFA" w14:textId="1A48219F" w:rsidR="00253AB3" w:rsidRDefault="00253AB3" w:rsidP="002A1E57">
      <w:pPr>
        <w:pStyle w:val="ListParagraph"/>
        <w:numPr>
          <w:ilvl w:val="0"/>
          <w:numId w:val="44"/>
        </w:numPr>
        <w:spacing w:before="100" w:beforeAutospacing="1" w:after="100" w:afterAutospacing="1"/>
        <w:rPr>
          <w:rFonts w:ascii="Times New Roman" w:hAnsi="Times New Roman"/>
          <w:kern w:val="32"/>
        </w:rPr>
      </w:pPr>
      <w:r>
        <w:rPr>
          <w:rFonts w:ascii="Times New Roman" w:hAnsi="Times New Roman"/>
          <w:kern w:val="32"/>
        </w:rPr>
        <w:t xml:space="preserve">While viewing a Product, it will have </w:t>
      </w:r>
      <w:proofErr w:type="gramStart"/>
      <w:r>
        <w:rPr>
          <w:rFonts w:ascii="Times New Roman" w:hAnsi="Times New Roman"/>
          <w:kern w:val="32"/>
        </w:rPr>
        <w:t>an</w:t>
      </w:r>
      <w:proofErr w:type="gramEnd"/>
      <w:r>
        <w:rPr>
          <w:rFonts w:ascii="Times New Roman" w:hAnsi="Times New Roman"/>
          <w:kern w:val="32"/>
        </w:rPr>
        <w:t xml:space="preserve"> NDCs tab that displays a table with the associated NDCs.  This tab provides a “Move NDCs” button that starts a process for assigning any selected (checked) NDCs to a new Product.</w:t>
      </w:r>
    </w:p>
    <w:p w14:paraId="41940CFB" w14:textId="77777777" w:rsidR="00253AB3" w:rsidRDefault="00E97F9C" w:rsidP="00253AB3">
      <w:pPr>
        <w:keepNext/>
        <w:spacing w:before="100" w:beforeAutospacing="1" w:after="100" w:afterAutospacing="1"/>
      </w:pPr>
      <w:r>
        <w:rPr>
          <w:noProof/>
          <w:kern w:val="32"/>
        </w:rPr>
        <w:drawing>
          <wp:inline distT="0" distB="0" distL="0" distR="0" wp14:anchorId="41940F75" wp14:editId="46390BFE">
            <wp:extent cx="5952226" cy="2628147"/>
            <wp:effectExtent l="0" t="0" r="0" b="1270"/>
            <wp:docPr id="32" name="Picture 101" descr="Processes on the NDC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rocesses on the NDCs Tab"/>
                    <pic:cNvPicPr>
                      <a:picLocks noChangeAspect="1" noChangeArrowheads="1"/>
                    </pic:cNvPicPr>
                  </pic:nvPicPr>
                  <pic:blipFill rotWithShape="1">
                    <a:blip r:embed="rId50">
                      <a:extLst>
                        <a:ext uri="{28A0092B-C50C-407E-A947-70E740481C1C}">
                          <a14:useLocalDpi xmlns:a14="http://schemas.microsoft.com/office/drawing/2010/main" val="0"/>
                        </a:ext>
                      </a:extLst>
                    </a:blip>
                    <a:srcRect t="11862"/>
                    <a:stretch/>
                  </pic:blipFill>
                  <pic:spPr bwMode="auto">
                    <a:xfrm>
                      <a:off x="0" y="0"/>
                      <a:ext cx="5949950" cy="2627142"/>
                    </a:xfrm>
                    <a:prstGeom prst="rect">
                      <a:avLst/>
                    </a:prstGeom>
                    <a:noFill/>
                    <a:ln>
                      <a:noFill/>
                    </a:ln>
                    <a:extLst>
                      <a:ext uri="{53640926-AAD7-44D8-BBD7-CCE9431645EC}">
                        <a14:shadowObscured xmlns:a14="http://schemas.microsoft.com/office/drawing/2010/main"/>
                      </a:ext>
                    </a:extLst>
                  </pic:spPr>
                </pic:pic>
              </a:graphicData>
            </a:graphic>
          </wp:inline>
        </w:drawing>
      </w:r>
    </w:p>
    <w:p w14:paraId="41940CFC" w14:textId="5300B567" w:rsidR="00253AB3" w:rsidRPr="00E32D8C" w:rsidRDefault="00253AB3" w:rsidP="00E32D8C">
      <w:pPr>
        <w:pStyle w:val="Caption"/>
        <w:spacing w:before="100" w:after="100"/>
        <w:rPr>
          <w:rFonts w:ascii="Times New Roman" w:hAnsi="Times New Roman"/>
          <w:kern w:val="32"/>
        </w:rPr>
      </w:pPr>
      <w:bookmarkStart w:id="96" w:name="_Toc478139566"/>
      <w:r w:rsidRPr="00E32D8C">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31</w:t>
      </w:r>
      <w:r w:rsidR="00152CEF">
        <w:rPr>
          <w:rFonts w:ascii="Times New Roman" w:hAnsi="Times New Roman"/>
        </w:rPr>
        <w:fldChar w:fldCharType="end"/>
      </w:r>
      <w:r w:rsidRPr="00E32D8C">
        <w:rPr>
          <w:rFonts w:ascii="Times New Roman" w:hAnsi="Times New Roman"/>
        </w:rPr>
        <w:t>: Processes on the NDCs Tab</w:t>
      </w:r>
      <w:bookmarkEnd w:id="96"/>
    </w:p>
    <w:p w14:paraId="41940CFD" w14:textId="77777777" w:rsidR="00253AB3" w:rsidRPr="00253AB3" w:rsidRDefault="00253AB3" w:rsidP="00253AB3">
      <w:pPr>
        <w:spacing w:before="100" w:beforeAutospacing="1" w:after="100" w:afterAutospacing="1"/>
        <w:rPr>
          <w:kern w:val="32"/>
        </w:rPr>
      </w:pPr>
      <w:r>
        <w:rPr>
          <w:kern w:val="32"/>
        </w:rPr>
        <w:tab/>
        <w:t xml:space="preserve">This process is </w:t>
      </w:r>
      <w:r w:rsidR="002E1DEA">
        <w:rPr>
          <w:kern w:val="32"/>
        </w:rPr>
        <w:t>similar to</w:t>
      </w:r>
      <w:r>
        <w:rPr>
          <w:kern w:val="32"/>
        </w:rPr>
        <w:t xml:space="preserve"> that described above for Moving Products.</w:t>
      </w:r>
    </w:p>
    <w:p w14:paraId="41940CFE" w14:textId="77777777" w:rsidR="00E4698E" w:rsidRPr="00E4698E" w:rsidRDefault="00E4698E" w:rsidP="002A1E57">
      <w:pPr>
        <w:pStyle w:val="ListParagraph"/>
        <w:numPr>
          <w:ilvl w:val="0"/>
          <w:numId w:val="44"/>
        </w:numPr>
        <w:spacing w:before="100" w:beforeAutospacing="1" w:after="100" w:afterAutospacing="1"/>
        <w:rPr>
          <w:rFonts w:ascii="Times New Roman" w:hAnsi="Times New Roman"/>
          <w:kern w:val="32"/>
        </w:rPr>
      </w:pPr>
      <w:r w:rsidRPr="00E4698E">
        <w:rPr>
          <w:rFonts w:ascii="Times New Roman" w:hAnsi="Times New Roman"/>
          <w:kern w:val="32"/>
        </w:rPr>
        <w:t>While viewing the Product’s NDCs tab (shown above), there is also a “Copy NDCs to New Product” button that starts a process for making a copy of the selected (checked) NDCs, assigning them to a new Product, and then requiring the user to make some changes to the NDCs. The process is as follows:</w:t>
      </w:r>
    </w:p>
    <w:p w14:paraId="41940CFF" w14:textId="77777777" w:rsidR="00E4698E" w:rsidRDefault="00E4698E" w:rsidP="00E4698E">
      <w:pPr>
        <w:pStyle w:val="ListParagraph"/>
        <w:spacing w:before="100" w:beforeAutospacing="1" w:after="100" w:afterAutospacing="1"/>
        <w:rPr>
          <w:rFonts w:ascii="Times New Roman" w:hAnsi="Times New Roman"/>
          <w:kern w:val="32"/>
        </w:rPr>
      </w:pPr>
    </w:p>
    <w:p w14:paraId="41940D00" w14:textId="77777777" w:rsidR="00E4698E" w:rsidRDefault="00E4698E" w:rsidP="002A1E57">
      <w:pPr>
        <w:pStyle w:val="ListParagraph"/>
        <w:numPr>
          <w:ilvl w:val="1"/>
          <w:numId w:val="44"/>
        </w:numPr>
        <w:spacing w:before="100" w:beforeAutospacing="1" w:after="100" w:afterAutospacing="1"/>
        <w:rPr>
          <w:rFonts w:ascii="Times New Roman" w:hAnsi="Times New Roman"/>
          <w:kern w:val="32"/>
        </w:rPr>
      </w:pPr>
      <w:r>
        <w:rPr>
          <w:rFonts w:ascii="Times New Roman" w:hAnsi="Times New Roman"/>
          <w:kern w:val="32"/>
        </w:rPr>
        <w:t>Select one or more of the NDCs (check the checkbox in the Select column).</w:t>
      </w:r>
    </w:p>
    <w:p w14:paraId="41940D01" w14:textId="77777777" w:rsidR="00E4698E" w:rsidRDefault="00E4698E" w:rsidP="002A1E57">
      <w:pPr>
        <w:pStyle w:val="ListParagraph"/>
        <w:numPr>
          <w:ilvl w:val="1"/>
          <w:numId w:val="44"/>
        </w:numPr>
        <w:spacing w:before="100" w:beforeAutospacing="1" w:after="100" w:afterAutospacing="1"/>
        <w:rPr>
          <w:rFonts w:ascii="Times New Roman" w:hAnsi="Times New Roman"/>
          <w:kern w:val="32"/>
        </w:rPr>
      </w:pPr>
      <w:r>
        <w:rPr>
          <w:rFonts w:ascii="Times New Roman" w:hAnsi="Times New Roman"/>
          <w:kern w:val="32"/>
        </w:rPr>
        <w:t>Click the “Copy NDCs to New Product” button.</w:t>
      </w:r>
    </w:p>
    <w:p w14:paraId="41940D02" w14:textId="77777777" w:rsidR="00745818" w:rsidRDefault="00745818" w:rsidP="002A1E57">
      <w:pPr>
        <w:pStyle w:val="ListParagraph"/>
        <w:numPr>
          <w:ilvl w:val="1"/>
          <w:numId w:val="44"/>
        </w:numPr>
        <w:spacing w:before="100" w:beforeAutospacing="1" w:after="100" w:afterAutospacing="1"/>
        <w:rPr>
          <w:rFonts w:ascii="Times New Roman" w:hAnsi="Times New Roman"/>
          <w:kern w:val="32"/>
        </w:rPr>
      </w:pPr>
      <w:r>
        <w:rPr>
          <w:rFonts w:ascii="Times New Roman" w:hAnsi="Times New Roman"/>
          <w:kern w:val="32"/>
        </w:rPr>
        <w:t>On the Add New National Product page, make the appropriate changes since you are creating a new product.</w:t>
      </w:r>
    </w:p>
    <w:p w14:paraId="41940D03" w14:textId="77777777" w:rsidR="00745818" w:rsidRDefault="00745818" w:rsidP="002A1E57">
      <w:pPr>
        <w:pStyle w:val="ListParagraph"/>
        <w:numPr>
          <w:ilvl w:val="1"/>
          <w:numId w:val="44"/>
        </w:numPr>
        <w:spacing w:before="100" w:beforeAutospacing="1" w:after="100" w:afterAutospacing="1"/>
        <w:rPr>
          <w:rFonts w:ascii="Times New Roman" w:hAnsi="Times New Roman"/>
          <w:kern w:val="32"/>
        </w:rPr>
      </w:pPr>
      <w:r>
        <w:rPr>
          <w:rFonts w:ascii="Times New Roman" w:hAnsi="Times New Roman"/>
          <w:kern w:val="32"/>
        </w:rPr>
        <w:t>Click the “Submit” button.</w:t>
      </w:r>
    </w:p>
    <w:p w14:paraId="41940D04" w14:textId="77777777" w:rsidR="00745818" w:rsidRDefault="00745818" w:rsidP="002A1E57">
      <w:pPr>
        <w:pStyle w:val="ListParagraph"/>
        <w:numPr>
          <w:ilvl w:val="1"/>
          <w:numId w:val="44"/>
        </w:numPr>
        <w:spacing w:before="100" w:beforeAutospacing="1" w:after="100" w:afterAutospacing="1"/>
        <w:rPr>
          <w:rFonts w:ascii="Times New Roman" w:hAnsi="Times New Roman"/>
          <w:kern w:val="32"/>
        </w:rPr>
      </w:pPr>
      <w:r>
        <w:rPr>
          <w:rFonts w:ascii="Times New Roman" w:hAnsi="Times New Roman"/>
          <w:kern w:val="32"/>
        </w:rPr>
        <w:t>Review the information shown on the Confirmation page and then click the “Accept Changes to Product &amp; Edit NDCs” button.</w:t>
      </w:r>
    </w:p>
    <w:p w14:paraId="41940D05" w14:textId="77777777" w:rsidR="00745818" w:rsidRDefault="00745818" w:rsidP="002A1E57">
      <w:pPr>
        <w:pStyle w:val="ListParagraph"/>
        <w:numPr>
          <w:ilvl w:val="1"/>
          <w:numId w:val="44"/>
        </w:numPr>
        <w:spacing w:before="100" w:beforeAutospacing="1" w:after="100" w:afterAutospacing="1"/>
        <w:rPr>
          <w:rFonts w:ascii="Times New Roman" w:hAnsi="Times New Roman"/>
          <w:kern w:val="32"/>
        </w:rPr>
      </w:pPr>
      <w:r>
        <w:rPr>
          <w:rFonts w:ascii="Times New Roman" w:hAnsi="Times New Roman"/>
          <w:kern w:val="32"/>
        </w:rPr>
        <w:t>On the Add New NDC page, make the appropriate changes since you are creating a new NDC and click the “Submit” button.</w:t>
      </w:r>
    </w:p>
    <w:p w14:paraId="41940D06" w14:textId="77777777" w:rsidR="00745818" w:rsidRDefault="00745818" w:rsidP="002A1E57">
      <w:pPr>
        <w:pStyle w:val="ListParagraph"/>
        <w:numPr>
          <w:ilvl w:val="1"/>
          <w:numId w:val="44"/>
        </w:numPr>
        <w:spacing w:before="100" w:beforeAutospacing="1" w:after="100" w:afterAutospacing="1"/>
        <w:rPr>
          <w:rFonts w:ascii="Times New Roman" w:hAnsi="Times New Roman"/>
          <w:kern w:val="32"/>
        </w:rPr>
      </w:pPr>
      <w:r w:rsidRPr="00745818">
        <w:rPr>
          <w:rFonts w:ascii="Times New Roman" w:hAnsi="Times New Roman"/>
          <w:kern w:val="32"/>
        </w:rPr>
        <w:t xml:space="preserve">Review the information shown on the Confirmation page and then click the “Save NDC” button. </w:t>
      </w:r>
    </w:p>
    <w:p w14:paraId="41940D07" w14:textId="77777777" w:rsidR="00745818" w:rsidRDefault="00745818" w:rsidP="002A1E57">
      <w:pPr>
        <w:pStyle w:val="ListParagraph"/>
        <w:numPr>
          <w:ilvl w:val="1"/>
          <w:numId w:val="44"/>
        </w:numPr>
        <w:spacing w:before="100" w:beforeAutospacing="1" w:after="100" w:afterAutospacing="1"/>
        <w:rPr>
          <w:rFonts w:ascii="Times New Roman" w:hAnsi="Times New Roman"/>
          <w:kern w:val="32"/>
        </w:rPr>
      </w:pPr>
      <w:r w:rsidRPr="00745818">
        <w:rPr>
          <w:rFonts w:ascii="Times New Roman" w:hAnsi="Times New Roman"/>
          <w:kern w:val="32"/>
        </w:rPr>
        <w:t xml:space="preserve">If more than one NDC was selected in step </w:t>
      </w:r>
      <w:proofErr w:type="gramStart"/>
      <w:r w:rsidRPr="00745818">
        <w:rPr>
          <w:rFonts w:ascii="Times New Roman" w:hAnsi="Times New Roman"/>
          <w:kern w:val="32"/>
        </w:rPr>
        <w:t>a</w:t>
      </w:r>
      <w:proofErr w:type="gramEnd"/>
      <w:r w:rsidRPr="00745818">
        <w:rPr>
          <w:rFonts w:ascii="Times New Roman" w:hAnsi="Times New Roman"/>
          <w:kern w:val="32"/>
        </w:rPr>
        <w:t xml:space="preserve"> above, continue steps f and g until you reach the final confirmation page which will have the “Save Final NDC” button for selection.</w:t>
      </w:r>
    </w:p>
    <w:p w14:paraId="41940D08" w14:textId="77777777" w:rsidR="00745818" w:rsidRPr="00745818" w:rsidRDefault="00745818" w:rsidP="002A1E57">
      <w:pPr>
        <w:pStyle w:val="ListParagraph"/>
        <w:numPr>
          <w:ilvl w:val="1"/>
          <w:numId w:val="44"/>
        </w:numPr>
        <w:spacing w:before="100" w:beforeAutospacing="1" w:after="100" w:afterAutospacing="1"/>
        <w:rPr>
          <w:rFonts w:ascii="Times New Roman" w:hAnsi="Times New Roman"/>
          <w:kern w:val="32"/>
        </w:rPr>
      </w:pPr>
      <w:r>
        <w:rPr>
          <w:rFonts w:ascii="Times New Roman" w:hAnsi="Times New Roman"/>
          <w:kern w:val="32"/>
        </w:rPr>
        <w:t xml:space="preserve">Click the </w:t>
      </w:r>
      <w:r w:rsidR="0027151D">
        <w:rPr>
          <w:rFonts w:ascii="Times New Roman" w:hAnsi="Times New Roman"/>
          <w:kern w:val="32"/>
        </w:rPr>
        <w:t>“</w:t>
      </w:r>
      <w:r>
        <w:rPr>
          <w:rFonts w:ascii="Times New Roman" w:hAnsi="Times New Roman"/>
          <w:kern w:val="32"/>
        </w:rPr>
        <w:t>Ignore</w:t>
      </w:r>
      <w:r w:rsidR="0027151D">
        <w:rPr>
          <w:rFonts w:ascii="Times New Roman" w:hAnsi="Times New Roman"/>
          <w:kern w:val="32"/>
        </w:rPr>
        <w:t>”</w:t>
      </w:r>
      <w:r>
        <w:rPr>
          <w:rFonts w:ascii="Times New Roman" w:hAnsi="Times New Roman"/>
          <w:kern w:val="32"/>
        </w:rPr>
        <w:t xml:space="preserve"> or </w:t>
      </w:r>
      <w:r w:rsidR="0027151D">
        <w:rPr>
          <w:rFonts w:ascii="Times New Roman" w:hAnsi="Times New Roman"/>
          <w:kern w:val="32"/>
        </w:rPr>
        <w:t>“</w:t>
      </w:r>
      <w:r>
        <w:rPr>
          <w:rFonts w:ascii="Times New Roman" w:hAnsi="Times New Roman"/>
          <w:kern w:val="32"/>
        </w:rPr>
        <w:t>OK</w:t>
      </w:r>
      <w:r w:rsidR="0027151D">
        <w:rPr>
          <w:rFonts w:ascii="Times New Roman" w:hAnsi="Times New Roman"/>
          <w:kern w:val="32"/>
        </w:rPr>
        <w:t>”</w:t>
      </w:r>
      <w:r>
        <w:rPr>
          <w:rFonts w:ascii="Times New Roman" w:hAnsi="Times New Roman"/>
          <w:kern w:val="32"/>
        </w:rPr>
        <w:t xml:space="preserve"> button on the Committed Changes page.</w:t>
      </w:r>
    </w:p>
    <w:p w14:paraId="41940D0A" w14:textId="77777777" w:rsidR="00707F7D" w:rsidRPr="00253AB3" w:rsidRDefault="00707F7D" w:rsidP="00A91D49">
      <w:pPr>
        <w:spacing w:before="100" w:beforeAutospacing="1" w:after="100" w:afterAutospacing="1"/>
        <w:rPr>
          <w:kern w:val="32"/>
        </w:rPr>
      </w:pPr>
    </w:p>
    <w:p w14:paraId="41940D0B" w14:textId="5326FA0E" w:rsidR="00057530" w:rsidRPr="002979F3" w:rsidRDefault="00057530" w:rsidP="004547B1">
      <w:pPr>
        <w:pStyle w:val="Heading3"/>
      </w:pPr>
      <w:bookmarkStart w:id="97" w:name="_Toc478139647"/>
      <w:r w:rsidRPr="002979F3">
        <w:t>Requests Tab</w:t>
      </w:r>
      <w:bookmarkEnd w:id="82"/>
      <w:bookmarkEnd w:id="97"/>
    </w:p>
    <w:p w14:paraId="41940D0C" w14:textId="77777777" w:rsidR="00D313C5" w:rsidRPr="002979F3" w:rsidRDefault="008D1FFB" w:rsidP="002979F3">
      <w:pPr>
        <w:pStyle w:val="BodyText"/>
        <w:spacing w:before="100" w:beforeAutospacing="1" w:after="100" w:afterAutospacing="1"/>
      </w:pPr>
      <w:r w:rsidRPr="002979F3">
        <w:t>Once a new item, such as a Product, has been create</w:t>
      </w:r>
      <w:r w:rsidR="00C45069">
        <w:t>d and saved to the database, it</w:t>
      </w:r>
      <w:r w:rsidRPr="002979F3">
        <w:t xml:space="preserve">s approval state is marked as “Pending”, indicating that it needs to be reviewed and approved. This is also the case for some item modifications where the user makes a change to an existing item and that change also requires review and approval.  These items are now considered approval requests, and are made available to users with appropriate permissions to approve such requests.  To view these “Pending” requests, </w:t>
      </w:r>
      <w:r w:rsidR="00D313C5" w:rsidRPr="002979F3">
        <w:t xml:space="preserve">the user </w:t>
      </w:r>
      <w:r w:rsidRPr="002979F3">
        <w:t xml:space="preserve">selects the Requests tab.  As shown below, the items in </w:t>
      </w:r>
      <w:r w:rsidR="00D313C5" w:rsidRPr="002979F3">
        <w:t xml:space="preserve">the ‘Pending’ state </w:t>
      </w:r>
      <w:r w:rsidRPr="002979F3">
        <w:t>are organized</w:t>
      </w:r>
      <w:r w:rsidR="00D313C5" w:rsidRPr="002979F3">
        <w:t xml:space="preserve"> in various sub-states</w:t>
      </w:r>
      <w:r w:rsidRPr="002979F3">
        <w:t xml:space="preserve"> so that the user can use these as filters when they perform a search for the pending requests. </w:t>
      </w:r>
    </w:p>
    <w:p w14:paraId="41940D0D"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77" wp14:editId="24460A6A">
            <wp:extent cx="5943600" cy="849427"/>
            <wp:effectExtent l="0" t="0" r="0" b="8255"/>
            <wp:docPr id="33" name="Picture 60" descr="Reques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quests Tab"/>
                    <pic:cNvPicPr>
                      <a:picLocks noChangeAspect="1" noChangeArrowheads="1"/>
                    </pic:cNvPicPr>
                  </pic:nvPicPr>
                  <pic:blipFill rotWithShape="1">
                    <a:blip r:embed="rId51">
                      <a:extLst>
                        <a:ext uri="{28A0092B-C50C-407E-A947-70E740481C1C}">
                          <a14:useLocalDpi xmlns:a14="http://schemas.microsoft.com/office/drawing/2010/main" val="0"/>
                        </a:ext>
                      </a:extLst>
                    </a:blip>
                    <a:srcRect t="49881"/>
                    <a:stretch/>
                  </pic:blipFill>
                  <pic:spPr bwMode="auto">
                    <a:xfrm>
                      <a:off x="0" y="0"/>
                      <a:ext cx="5943600" cy="849427"/>
                    </a:xfrm>
                    <a:prstGeom prst="rect">
                      <a:avLst/>
                    </a:prstGeom>
                    <a:noFill/>
                    <a:ln>
                      <a:noFill/>
                    </a:ln>
                    <a:extLst>
                      <a:ext uri="{53640926-AAD7-44D8-BBD7-CCE9431645EC}">
                        <a14:shadowObscured xmlns:a14="http://schemas.microsoft.com/office/drawing/2010/main"/>
                      </a:ext>
                    </a:extLst>
                  </pic:spPr>
                </pic:pic>
              </a:graphicData>
            </a:graphic>
          </wp:inline>
        </w:drawing>
      </w:r>
    </w:p>
    <w:p w14:paraId="41940D0E" w14:textId="13F697E1" w:rsidR="006E4BE4" w:rsidRPr="002979F3" w:rsidRDefault="00837E5C" w:rsidP="002979F3">
      <w:pPr>
        <w:pStyle w:val="Caption"/>
        <w:spacing w:before="100" w:beforeAutospacing="1" w:after="100" w:afterAutospacing="1"/>
        <w:rPr>
          <w:rFonts w:ascii="Times New Roman" w:hAnsi="Times New Roman"/>
        </w:rPr>
      </w:pPr>
      <w:bookmarkStart w:id="98" w:name="_Toc319063926"/>
      <w:bookmarkStart w:id="99" w:name="_Toc478139567"/>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32</w:t>
      </w:r>
      <w:r w:rsidR="00152CEF">
        <w:rPr>
          <w:rFonts w:ascii="Times New Roman" w:hAnsi="Times New Roman"/>
        </w:rPr>
        <w:fldChar w:fldCharType="end"/>
      </w:r>
      <w:r w:rsidRPr="002979F3">
        <w:rPr>
          <w:rFonts w:ascii="Times New Roman" w:hAnsi="Times New Roman"/>
        </w:rPr>
        <w:t>: Requests Tab</w:t>
      </w:r>
      <w:bookmarkEnd w:id="98"/>
      <w:bookmarkEnd w:id="99"/>
    </w:p>
    <w:p w14:paraId="41940D0F" w14:textId="77777777" w:rsidR="006E4BE4" w:rsidRPr="002552B7" w:rsidRDefault="006E4BE4" w:rsidP="002A1E57">
      <w:pPr>
        <w:pStyle w:val="ListParagraph"/>
        <w:numPr>
          <w:ilvl w:val="0"/>
          <w:numId w:val="35"/>
        </w:numPr>
        <w:spacing w:before="100" w:beforeAutospacing="1" w:after="100" w:afterAutospacing="1"/>
        <w:rPr>
          <w:rFonts w:ascii="Times New Roman" w:hAnsi="Times New Roman"/>
        </w:rPr>
      </w:pPr>
      <w:r w:rsidRPr="002552B7">
        <w:rPr>
          <w:rFonts w:ascii="Times New Roman" w:hAnsi="Times New Roman"/>
        </w:rPr>
        <w:t>Select the Appropriate Filter Checkbox(</w:t>
      </w:r>
      <w:proofErr w:type="spellStart"/>
      <w:r w:rsidRPr="002552B7">
        <w:rPr>
          <w:rFonts w:ascii="Times New Roman" w:hAnsi="Times New Roman"/>
        </w:rPr>
        <w:t>es</w:t>
      </w:r>
      <w:proofErr w:type="spellEnd"/>
      <w:r w:rsidRPr="002552B7">
        <w:rPr>
          <w:rFonts w:ascii="Times New Roman" w:hAnsi="Times New Roman"/>
        </w:rPr>
        <w:t>)</w:t>
      </w:r>
    </w:p>
    <w:p w14:paraId="41940D10" w14:textId="77777777" w:rsidR="006B66A5" w:rsidRPr="00120796" w:rsidRDefault="006E4BE4" w:rsidP="002552B7">
      <w:pPr>
        <w:pStyle w:val="BodyText"/>
        <w:spacing w:before="100" w:beforeAutospacing="1" w:after="100" w:afterAutospacing="1"/>
        <w:ind w:left="360"/>
      </w:pPr>
      <w:r w:rsidRPr="002979F3">
        <w:t xml:space="preserve">To view the requests, the user will select the appropriate </w:t>
      </w:r>
      <w:proofErr w:type="gramStart"/>
      <w:r w:rsidRPr="002979F3">
        <w:t>checkbox(</w:t>
      </w:r>
      <w:proofErr w:type="spellStart"/>
      <w:proofErr w:type="gramEnd"/>
      <w:r w:rsidRPr="002979F3">
        <w:t>es</w:t>
      </w:r>
      <w:proofErr w:type="spellEnd"/>
      <w:r w:rsidRPr="002979F3">
        <w:t xml:space="preserve">) and then click the </w:t>
      </w:r>
      <w:r w:rsidR="0027151D">
        <w:t>“</w:t>
      </w:r>
      <w:r w:rsidRPr="002979F3">
        <w:t>Search</w:t>
      </w:r>
      <w:r w:rsidR="0027151D">
        <w:t>”</w:t>
      </w:r>
      <w:r w:rsidRPr="002979F3">
        <w:t xml:space="preserve"> button. Descriptions of the various request type filters </w:t>
      </w:r>
      <w:r w:rsidR="008D1FFB" w:rsidRPr="002979F3">
        <w:t xml:space="preserve">(sub-states) </w:t>
      </w:r>
      <w:r w:rsidRPr="002979F3">
        <w:t>are below:</w:t>
      </w:r>
    </w:p>
    <w:p w14:paraId="41940D11" w14:textId="40F9D877" w:rsidR="00DD7040" w:rsidRPr="002979F3" w:rsidRDefault="00DD7040" w:rsidP="002979F3">
      <w:pPr>
        <w:pStyle w:val="Caption"/>
        <w:keepNext/>
        <w:spacing w:before="100" w:beforeAutospacing="1" w:after="100" w:afterAutospacing="1"/>
        <w:rPr>
          <w:rFonts w:ascii="Times New Roman" w:hAnsi="Times New Roman"/>
        </w:rPr>
      </w:pPr>
      <w:bookmarkStart w:id="100" w:name="_Toc478139436"/>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5</w:t>
      </w:r>
      <w:r w:rsidR="009B267F">
        <w:rPr>
          <w:rFonts w:ascii="Times New Roman" w:hAnsi="Times New Roman"/>
        </w:rPr>
        <w:fldChar w:fldCharType="end"/>
      </w:r>
      <w:r w:rsidRPr="002979F3">
        <w:rPr>
          <w:rFonts w:ascii="Times New Roman" w:hAnsi="Times New Roman"/>
        </w:rPr>
        <w:t>: Request Type Filters</w:t>
      </w:r>
      <w:bookmarkEnd w:id="100"/>
    </w:p>
    <w:tbl>
      <w:tblPr>
        <w:tblW w:w="0" w:type="auto"/>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3708"/>
        <w:gridCol w:w="5868"/>
      </w:tblGrid>
      <w:tr w:rsidR="0052084F" w:rsidRPr="0052084F" w14:paraId="41940D14" w14:textId="77777777" w:rsidTr="00F266E9">
        <w:trPr>
          <w:tblHeader/>
        </w:trPr>
        <w:tc>
          <w:tcPr>
            <w:tcW w:w="3708" w:type="dxa"/>
            <w:tcBorders>
              <w:top w:val="single" w:sz="8" w:space="0" w:color="4F81BD"/>
              <w:bottom w:val="single" w:sz="8" w:space="0" w:color="4F81BD"/>
            </w:tcBorders>
            <w:shd w:val="clear" w:color="auto" w:fill="D9D9D9"/>
          </w:tcPr>
          <w:p w14:paraId="41940D12"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Request Type Filters</w:t>
            </w:r>
          </w:p>
        </w:tc>
        <w:tc>
          <w:tcPr>
            <w:tcW w:w="5868" w:type="dxa"/>
            <w:tcBorders>
              <w:top w:val="single" w:sz="8" w:space="0" w:color="4F81BD"/>
              <w:bottom w:val="single" w:sz="8" w:space="0" w:color="4F81BD"/>
            </w:tcBorders>
            <w:shd w:val="clear" w:color="auto" w:fill="D9D9D9"/>
          </w:tcPr>
          <w:p w14:paraId="41940D13" w14:textId="77777777" w:rsidR="006E4BE4" w:rsidRPr="00FD36A4" w:rsidRDefault="006E4BE4" w:rsidP="00FD36A4">
            <w:pPr>
              <w:spacing w:before="100" w:beforeAutospacing="1" w:after="100" w:afterAutospacing="1"/>
              <w:rPr>
                <w:rFonts w:eastAsia="Calibri"/>
                <w:b/>
                <w:bCs/>
                <w:szCs w:val="22"/>
              </w:rPr>
            </w:pPr>
          </w:p>
        </w:tc>
      </w:tr>
      <w:tr w:rsidR="006E4BE4" w:rsidRPr="002979F3" w14:paraId="41940D17" w14:textId="77777777" w:rsidTr="00FD36A4">
        <w:trPr>
          <w:trHeight w:val="20"/>
        </w:trPr>
        <w:tc>
          <w:tcPr>
            <w:tcW w:w="3708" w:type="dxa"/>
            <w:tcBorders>
              <w:top w:val="single" w:sz="8" w:space="0" w:color="4F81BD"/>
              <w:left w:val="single" w:sz="8" w:space="0" w:color="4F81BD"/>
              <w:bottom w:val="single" w:sz="8" w:space="0" w:color="4F81BD"/>
            </w:tcBorders>
            <w:shd w:val="clear" w:color="auto" w:fill="auto"/>
          </w:tcPr>
          <w:p w14:paraId="41940D15"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All Requests</w:t>
            </w:r>
          </w:p>
        </w:tc>
        <w:tc>
          <w:tcPr>
            <w:tcW w:w="5868" w:type="dxa"/>
            <w:tcBorders>
              <w:top w:val="single" w:sz="8" w:space="0" w:color="4F81BD"/>
              <w:bottom w:val="single" w:sz="8" w:space="0" w:color="4F81BD"/>
              <w:right w:val="single" w:sz="8" w:space="0" w:color="4F81BD"/>
            </w:tcBorders>
            <w:shd w:val="clear" w:color="auto" w:fill="auto"/>
          </w:tcPr>
          <w:p w14:paraId="41940D16" w14:textId="77777777" w:rsidR="006E4BE4" w:rsidRPr="00FD36A4" w:rsidRDefault="006E4BE4" w:rsidP="00FD36A4">
            <w:pPr>
              <w:pStyle w:val="wdnormal"/>
              <w:spacing w:before="100" w:beforeAutospacing="1" w:after="100" w:afterAutospacing="1"/>
              <w:rPr>
                <w:rFonts w:ascii="Times New Roman" w:hAnsi="Times New Roman"/>
              </w:rPr>
            </w:pPr>
            <w:r w:rsidRPr="00FD36A4">
              <w:rPr>
                <w:rFonts w:ascii="Times New Roman" w:hAnsi="Times New Roman"/>
              </w:rPr>
              <w:t>This is the default check box selection, and it will display all requests that are pending action.</w:t>
            </w:r>
          </w:p>
        </w:tc>
      </w:tr>
      <w:tr w:rsidR="006E4BE4" w:rsidRPr="002979F3" w14:paraId="41940D1A" w14:textId="77777777" w:rsidTr="00FD36A4">
        <w:trPr>
          <w:trHeight w:val="20"/>
        </w:trPr>
        <w:tc>
          <w:tcPr>
            <w:tcW w:w="3708" w:type="dxa"/>
            <w:shd w:val="clear" w:color="auto" w:fill="auto"/>
          </w:tcPr>
          <w:p w14:paraId="41940D18"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Pending Addition</w:t>
            </w:r>
          </w:p>
        </w:tc>
        <w:tc>
          <w:tcPr>
            <w:tcW w:w="5868" w:type="dxa"/>
            <w:shd w:val="clear" w:color="auto" w:fill="auto"/>
          </w:tcPr>
          <w:p w14:paraId="41940D19" w14:textId="77777777" w:rsidR="006E4BE4" w:rsidRPr="00FD36A4" w:rsidRDefault="006E4BE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pending requests with a Request Type of Addition and a Request Status of Pending Approval.</w:t>
            </w:r>
          </w:p>
        </w:tc>
      </w:tr>
      <w:tr w:rsidR="006E4BE4" w:rsidRPr="002979F3" w14:paraId="41940D1D" w14:textId="77777777" w:rsidTr="00FD36A4">
        <w:trPr>
          <w:trHeight w:val="20"/>
        </w:trPr>
        <w:tc>
          <w:tcPr>
            <w:tcW w:w="3708" w:type="dxa"/>
            <w:tcBorders>
              <w:top w:val="single" w:sz="8" w:space="0" w:color="4F81BD"/>
              <w:left w:val="single" w:sz="8" w:space="0" w:color="4F81BD"/>
              <w:bottom w:val="single" w:sz="8" w:space="0" w:color="4F81BD"/>
            </w:tcBorders>
            <w:shd w:val="clear" w:color="auto" w:fill="auto"/>
          </w:tcPr>
          <w:p w14:paraId="41940D1B"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Pending 2</w:t>
            </w:r>
            <w:r w:rsidRPr="00FD36A4">
              <w:rPr>
                <w:rFonts w:eastAsia="Calibri"/>
                <w:b/>
                <w:bCs/>
                <w:szCs w:val="22"/>
                <w:vertAlign w:val="superscript"/>
              </w:rPr>
              <w:t>nd</w:t>
            </w:r>
            <w:r w:rsidRPr="00FD36A4">
              <w:rPr>
                <w:rFonts w:eastAsia="Calibri"/>
                <w:b/>
                <w:bCs/>
                <w:szCs w:val="22"/>
              </w:rPr>
              <w:t xml:space="preserve"> Approval Addition</w:t>
            </w:r>
          </w:p>
        </w:tc>
        <w:tc>
          <w:tcPr>
            <w:tcW w:w="5868" w:type="dxa"/>
            <w:tcBorders>
              <w:top w:val="single" w:sz="8" w:space="0" w:color="4F81BD"/>
              <w:bottom w:val="single" w:sz="8" w:space="0" w:color="4F81BD"/>
              <w:right w:val="single" w:sz="8" w:space="0" w:color="4F81BD"/>
            </w:tcBorders>
            <w:shd w:val="clear" w:color="auto" w:fill="auto"/>
          </w:tcPr>
          <w:p w14:paraId="41940D1C" w14:textId="77777777" w:rsidR="006E4BE4" w:rsidRPr="00FD36A4" w:rsidRDefault="006E4BE4" w:rsidP="00FD36A4">
            <w:pPr>
              <w:pStyle w:val="wdnormal"/>
              <w:spacing w:before="100" w:beforeAutospacing="1" w:after="100" w:afterAutospacing="1"/>
              <w:rPr>
                <w:rFonts w:ascii="Times New Roman" w:hAnsi="Times New Roman"/>
              </w:rPr>
            </w:pPr>
            <w:r w:rsidRPr="00FD36A4">
              <w:rPr>
                <w:rFonts w:ascii="Times New Roman" w:hAnsi="Times New Roman"/>
              </w:rPr>
              <w:t xml:space="preserve">Choose this filter to display those pending requests with a </w:t>
            </w:r>
            <w:r w:rsidRPr="00FD36A4">
              <w:rPr>
                <w:rFonts w:ascii="Times New Roman" w:hAnsi="Times New Roman"/>
              </w:rPr>
              <w:lastRenderedPageBreak/>
              <w:t>Request Type of Addition and a Request Status of Pending Second Approval.</w:t>
            </w:r>
          </w:p>
        </w:tc>
      </w:tr>
      <w:tr w:rsidR="006E4BE4" w:rsidRPr="002979F3" w14:paraId="41940D20" w14:textId="77777777" w:rsidTr="00FD36A4">
        <w:trPr>
          <w:trHeight w:val="20"/>
        </w:trPr>
        <w:tc>
          <w:tcPr>
            <w:tcW w:w="3708" w:type="dxa"/>
            <w:shd w:val="clear" w:color="auto" w:fill="auto"/>
          </w:tcPr>
          <w:p w14:paraId="41940D1E"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lastRenderedPageBreak/>
              <w:t>Pending Modification</w:t>
            </w:r>
          </w:p>
        </w:tc>
        <w:tc>
          <w:tcPr>
            <w:tcW w:w="5868" w:type="dxa"/>
            <w:shd w:val="clear" w:color="auto" w:fill="auto"/>
          </w:tcPr>
          <w:p w14:paraId="41940D1F" w14:textId="77777777" w:rsidR="006E4BE4" w:rsidRPr="00FD36A4" w:rsidRDefault="006E4BE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pending requests with a Request Type of Modification and a Request Status of Pending Approval.</w:t>
            </w:r>
          </w:p>
        </w:tc>
      </w:tr>
      <w:tr w:rsidR="006E4BE4" w:rsidRPr="002979F3" w14:paraId="41940D23" w14:textId="77777777" w:rsidTr="00FD36A4">
        <w:trPr>
          <w:trHeight w:val="20"/>
        </w:trPr>
        <w:tc>
          <w:tcPr>
            <w:tcW w:w="3708" w:type="dxa"/>
            <w:tcBorders>
              <w:top w:val="single" w:sz="8" w:space="0" w:color="4F81BD"/>
              <w:left w:val="single" w:sz="8" w:space="0" w:color="4F81BD"/>
              <w:bottom w:val="single" w:sz="8" w:space="0" w:color="4F81BD"/>
            </w:tcBorders>
            <w:shd w:val="clear" w:color="auto" w:fill="auto"/>
          </w:tcPr>
          <w:p w14:paraId="41940D21"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Pending 2</w:t>
            </w:r>
            <w:r w:rsidRPr="00FD36A4">
              <w:rPr>
                <w:rFonts w:eastAsia="Calibri"/>
                <w:b/>
                <w:bCs/>
                <w:szCs w:val="22"/>
                <w:vertAlign w:val="superscript"/>
              </w:rPr>
              <w:t>nd</w:t>
            </w:r>
            <w:r w:rsidRPr="00FD36A4">
              <w:rPr>
                <w:rFonts w:eastAsia="Calibri"/>
                <w:b/>
                <w:bCs/>
                <w:szCs w:val="22"/>
              </w:rPr>
              <w:t xml:space="preserve"> Approval Modification</w:t>
            </w:r>
          </w:p>
        </w:tc>
        <w:tc>
          <w:tcPr>
            <w:tcW w:w="5868" w:type="dxa"/>
            <w:tcBorders>
              <w:top w:val="single" w:sz="8" w:space="0" w:color="4F81BD"/>
              <w:bottom w:val="single" w:sz="8" w:space="0" w:color="4F81BD"/>
              <w:right w:val="single" w:sz="8" w:space="0" w:color="4F81BD"/>
            </w:tcBorders>
            <w:shd w:val="clear" w:color="auto" w:fill="auto"/>
          </w:tcPr>
          <w:p w14:paraId="41940D22" w14:textId="77777777" w:rsidR="006E4BE4" w:rsidRPr="00FD36A4" w:rsidRDefault="006E4BE4" w:rsidP="00FD36A4">
            <w:pPr>
              <w:spacing w:before="100" w:beforeAutospacing="1" w:after="100" w:afterAutospacing="1"/>
              <w:rPr>
                <w:rFonts w:eastAsia="Calibri"/>
                <w:szCs w:val="22"/>
              </w:rPr>
            </w:pPr>
            <w:r w:rsidRPr="00FD36A4">
              <w:rPr>
                <w:rFonts w:eastAsia="Calibri"/>
                <w:szCs w:val="22"/>
              </w:rPr>
              <w:t>Choose this filter to display those pending requests with a Request Type of Modification (an existing item was changed) and a Request Status of Pending Second Approval</w:t>
            </w:r>
          </w:p>
        </w:tc>
      </w:tr>
      <w:tr w:rsidR="006E4BE4" w:rsidRPr="002979F3" w14:paraId="41940D26" w14:textId="77777777" w:rsidTr="00FD36A4">
        <w:trPr>
          <w:trHeight w:val="20"/>
        </w:trPr>
        <w:tc>
          <w:tcPr>
            <w:tcW w:w="3708" w:type="dxa"/>
            <w:shd w:val="clear" w:color="auto" w:fill="auto"/>
          </w:tcPr>
          <w:p w14:paraId="41940D24"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Under Review</w:t>
            </w:r>
          </w:p>
        </w:tc>
        <w:tc>
          <w:tcPr>
            <w:tcW w:w="5868" w:type="dxa"/>
            <w:shd w:val="clear" w:color="auto" w:fill="auto"/>
          </w:tcPr>
          <w:p w14:paraId="41940D25" w14:textId="77777777" w:rsidR="006E4BE4" w:rsidRPr="00FD36A4" w:rsidRDefault="006E4BE4" w:rsidP="00FD36A4">
            <w:pPr>
              <w:spacing w:before="100" w:beforeAutospacing="1" w:after="100" w:afterAutospacing="1"/>
              <w:rPr>
                <w:rFonts w:eastAsia="Calibri"/>
                <w:szCs w:val="22"/>
              </w:rPr>
            </w:pPr>
            <w:r w:rsidRPr="00FD36A4">
              <w:rPr>
                <w:rFonts w:eastAsia="Calibri"/>
                <w:szCs w:val="22"/>
              </w:rPr>
              <w:t>Choose this filter to display those requests that were placed Under Review</w:t>
            </w:r>
          </w:p>
        </w:tc>
      </w:tr>
      <w:tr w:rsidR="006E4BE4" w:rsidRPr="002979F3" w14:paraId="41940D29" w14:textId="77777777" w:rsidTr="00FD36A4">
        <w:trPr>
          <w:trHeight w:val="20"/>
        </w:trPr>
        <w:tc>
          <w:tcPr>
            <w:tcW w:w="3708" w:type="dxa"/>
            <w:tcBorders>
              <w:top w:val="single" w:sz="8" w:space="0" w:color="4F81BD"/>
              <w:left w:val="single" w:sz="8" w:space="0" w:color="4F81BD"/>
              <w:bottom w:val="single" w:sz="8" w:space="0" w:color="4F81BD"/>
            </w:tcBorders>
            <w:shd w:val="clear" w:color="auto" w:fill="auto"/>
          </w:tcPr>
          <w:p w14:paraId="41940D27"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Marked for PSR</w:t>
            </w:r>
          </w:p>
        </w:tc>
        <w:tc>
          <w:tcPr>
            <w:tcW w:w="5868" w:type="dxa"/>
            <w:tcBorders>
              <w:top w:val="single" w:sz="8" w:space="0" w:color="4F81BD"/>
              <w:bottom w:val="single" w:sz="8" w:space="0" w:color="4F81BD"/>
              <w:right w:val="single" w:sz="8" w:space="0" w:color="4F81BD"/>
            </w:tcBorders>
            <w:shd w:val="clear" w:color="auto" w:fill="auto"/>
          </w:tcPr>
          <w:p w14:paraId="41940D28" w14:textId="77777777" w:rsidR="006E4BE4" w:rsidRPr="00FD36A4" w:rsidRDefault="006E4BE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requests that were Marked for PSR (Peps Second Reviewer).</w:t>
            </w:r>
          </w:p>
        </w:tc>
      </w:tr>
      <w:tr w:rsidR="006E4BE4" w:rsidRPr="002979F3" w14:paraId="41940D2C" w14:textId="77777777" w:rsidTr="00FD36A4">
        <w:trPr>
          <w:trHeight w:val="20"/>
        </w:trPr>
        <w:tc>
          <w:tcPr>
            <w:tcW w:w="3708" w:type="dxa"/>
            <w:shd w:val="clear" w:color="auto" w:fill="auto"/>
          </w:tcPr>
          <w:p w14:paraId="41940D2A"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Change Request</w:t>
            </w:r>
          </w:p>
        </w:tc>
        <w:tc>
          <w:tcPr>
            <w:tcW w:w="5868" w:type="dxa"/>
            <w:shd w:val="clear" w:color="auto" w:fill="auto"/>
          </w:tcPr>
          <w:p w14:paraId="41940D2B" w14:textId="77777777" w:rsidR="006E4BE4" w:rsidRPr="00FD36A4" w:rsidRDefault="006E4BE4" w:rsidP="00FD36A4">
            <w:pPr>
              <w:spacing w:before="100" w:beforeAutospacing="1" w:after="100" w:afterAutospacing="1"/>
              <w:rPr>
                <w:rFonts w:eastAsia="Calibri"/>
                <w:szCs w:val="22"/>
              </w:rPr>
            </w:pPr>
            <w:r w:rsidRPr="00FD36A4">
              <w:rPr>
                <w:rFonts w:eastAsia="Calibri"/>
                <w:szCs w:val="22"/>
              </w:rPr>
              <w:t>Choose this filter to display those requests that were marked as a Change Request</w:t>
            </w:r>
          </w:p>
        </w:tc>
      </w:tr>
      <w:tr w:rsidR="006E4BE4" w:rsidRPr="002979F3" w14:paraId="41940D2F" w14:textId="77777777" w:rsidTr="00FD36A4">
        <w:trPr>
          <w:trHeight w:val="20"/>
        </w:trPr>
        <w:tc>
          <w:tcPr>
            <w:tcW w:w="3708" w:type="dxa"/>
            <w:tcBorders>
              <w:top w:val="single" w:sz="8" w:space="0" w:color="4F81BD"/>
              <w:left w:val="single" w:sz="8" w:space="0" w:color="4F81BD"/>
              <w:bottom w:val="single" w:sz="8" w:space="0" w:color="4F81BD"/>
            </w:tcBorders>
            <w:shd w:val="clear" w:color="auto" w:fill="auto"/>
          </w:tcPr>
          <w:p w14:paraId="41940D2D" w14:textId="77777777" w:rsidR="006E4BE4" w:rsidRPr="00FD36A4" w:rsidRDefault="006E4BE4" w:rsidP="00FD36A4">
            <w:pPr>
              <w:spacing w:before="100" w:beforeAutospacing="1" w:after="100" w:afterAutospacing="1"/>
              <w:rPr>
                <w:rFonts w:eastAsia="Calibri"/>
                <w:b/>
                <w:bCs/>
                <w:szCs w:val="22"/>
              </w:rPr>
            </w:pPr>
            <w:r w:rsidRPr="00FD36A4">
              <w:rPr>
                <w:rFonts w:eastAsia="Calibri"/>
                <w:b/>
                <w:bCs/>
                <w:szCs w:val="22"/>
              </w:rPr>
              <w:t>Not Last Reviewer</w:t>
            </w:r>
          </w:p>
        </w:tc>
        <w:tc>
          <w:tcPr>
            <w:tcW w:w="5868" w:type="dxa"/>
            <w:tcBorders>
              <w:top w:val="single" w:sz="8" w:space="0" w:color="4F81BD"/>
              <w:bottom w:val="single" w:sz="8" w:space="0" w:color="4F81BD"/>
              <w:right w:val="single" w:sz="8" w:space="0" w:color="4F81BD"/>
            </w:tcBorders>
            <w:shd w:val="clear" w:color="auto" w:fill="auto"/>
          </w:tcPr>
          <w:p w14:paraId="41940D2E" w14:textId="77777777" w:rsidR="006E4BE4" w:rsidRPr="00FD36A4" w:rsidRDefault="006E4BE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requests for which you were not the last reviewer, meaning you can approve any of those that are displayed.</w:t>
            </w:r>
          </w:p>
        </w:tc>
      </w:tr>
    </w:tbl>
    <w:p w14:paraId="41940D30" w14:textId="77777777" w:rsidR="00057530" w:rsidRPr="002552B7" w:rsidRDefault="0088518D" w:rsidP="002A1E57">
      <w:pPr>
        <w:pStyle w:val="ListParagraph"/>
        <w:numPr>
          <w:ilvl w:val="0"/>
          <w:numId w:val="35"/>
        </w:numPr>
        <w:spacing w:before="100" w:beforeAutospacing="1" w:after="100" w:afterAutospacing="1"/>
        <w:rPr>
          <w:rFonts w:ascii="Times New Roman" w:hAnsi="Times New Roman"/>
          <w:kern w:val="32"/>
        </w:rPr>
      </w:pPr>
      <w:r w:rsidRPr="002552B7">
        <w:rPr>
          <w:rFonts w:ascii="Times New Roman" w:hAnsi="Times New Roman"/>
        </w:rPr>
        <w:t xml:space="preserve">Review </w:t>
      </w:r>
      <w:r w:rsidR="00057530" w:rsidRPr="002552B7">
        <w:rPr>
          <w:rFonts w:ascii="Times New Roman" w:hAnsi="Times New Roman"/>
        </w:rPr>
        <w:t xml:space="preserve">Requests </w:t>
      </w:r>
    </w:p>
    <w:p w14:paraId="41940D31" w14:textId="77777777" w:rsidR="0070625D" w:rsidRPr="002979F3" w:rsidRDefault="000F5C24" w:rsidP="002552B7">
      <w:pPr>
        <w:pStyle w:val="BodyText"/>
        <w:spacing w:before="100" w:beforeAutospacing="1" w:after="100" w:afterAutospacing="1"/>
        <w:ind w:left="360"/>
      </w:pPr>
      <w:r w:rsidRPr="002979F3">
        <w:t>When the user clicks the “Search”</w:t>
      </w:r>
      <w:r w:rsidR="00D313C5" w:rsidRPr="002979F3">
        <w:t xml:space="preserve"> button on the requests </w:t>
      </w:r>
      <w:r w:rsidRPr="002979F3">
        <w:t>page, PPS-N will display those requests that matched the filters. In the example shown below</w:t>
      </w:r>
      <w:r w:rsidR="006E4BE4" w:rsidRPr="002979F3">
        <w:t>,</w:t>
      </w:r>
      <w:r w:rsidR="00D313C5" w:rsidRPr="002979F3">
        <w:t xml:space="preserve"> the user searched for </w:t>
      </w:r>
      <w:r w:rsidRPr="002979F3">
        <w:t>“All Requests”</w:t>
      </w:r>
      <w:r w:rsidR="00D313C5" w:rsidRPr="002979F3">
        <w:t xml:space="preserve"> and there was only one in the database.</w:t>
      </w:r>
      <w:r w:rsidR="006E4BE4" w:rsidRPr="002979F3">
        <w:t xml:space="preserve"> If the search had returned no matches to the filter settings, then PPS-N </w:t>
      </w:r>
      <w:r w:rsidRPr="002979F3">
        <w:t>would have</w:t>
      </w:r>
      <w:r w:rsidR="006E4BE4" w:rsidRPr="002979F3">
        <w:t xml:space="preserve"> display</w:t>
      </w:r>
      <w:r w:rsidRPr="002979F3">
        <w:t>ed</w:t>
      </w:r>
      <w:r w:rsidR="006E4BE4" w:rsidRPr="002979F3">
        <w:t xml:space="preserve"> “Nothing found to display” below the table.  In that instance, </w:t>
      </w:r>
      <w:r w:rsidRPr="002979F3">
        <w:t>the user should select</w:t>
      </w:r>
      <w:r w:rsidR="006E4BE4" w:rsidRPr="002979F3">
        <w:t xml:space="preserve"> different filter setting</w:t>
      </w:r>
      <w:r w:rsidRPr="002979F3">
        <w:t>s</w:t>
      </w:r>
      <w:r w:rsidR="00E57B23" w:rsidRPr="002979F3">
        <w:t xml:space="preserve"> and click the “Search” button again.</w:t>
      </w:r>
    </w:p>
    <w:p w14:paraId="41940D32"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79" wp14:editId="11B2ECAF">
            <wp:extent cx="5943600" cy="1664347"/>
            <wp:effectExtent l="0" t="0" r="0" b="0"/>
            <wp:docPr id="34" name="Picture 2" descr="Requests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quests Search Results"/>
                    <pic:cNvPicPr>
                      <a:picLocks noChangeAspect="1" noChangeArrowheads="1"/>
                    </pic:cNvPicPr>
                  </pic:nvPicPr>
                  <pic:blipFill rotWithShape="1">
                    <a:blip r:embed="rId52">
                      <a:extLst>
                        <a:ext uri="{28A0092B-C50C-407E-A947-70E740481C1C}">
                          <a14:useLocalDpi xmlns:a14="http://schemas.microsoft.com/office/drawing/2010/main" val="0"/>
                        </a:ext>
                      </a:extLst>
                    </a:blip>
                    <a:srcRect t="17526"/>
                    <a:stretch/>
                  </pic:blipFill>
                  <pic:spPr bwMode="auto">
                    <a:xfrm>
                      <a:off x="0" y="0"/>
                      <a:ext cx="5943600" cy="1664347"/>
                    </a:xfrm>
                    <a:prstGeom prst="rect">
                      <a:avLst/>
                    </a:prstGeom>
                    <a:noFill/>
                    <a:ln>
                      <a:noFill/>
                    </a:ln>
                    <a:extLst>
                      <a:ext uri="{53640926-AAD7-44D8-BBD7-CCE9431645EC}">
                        <a14:shadowObscured xmlns:a14="http://schemas.microsoft.com/office/drawing/2010/main"/>
                      </a:ext>
                    </a:extLst>
                  </pic:spPr>
                </pic:pic>
              </a:graphicData>
            </a:graphic>
          </wp:inline>
        </w:drawing>
      </w:r>
    </w:p>
    <w:p w14:paraId="41940D33" w14:textId="1E5371EA" w:rsidR="00057530" w:rsidRPr="002979F3" w:rsidRDefault="00837E5C" w:rsidP="002979F3">
      <w:pPr>
        <w:pStyle w:val="Caption"/>
        <w:spacing w:before="100" w:beforeAutospacing="1" w:after="100" w:afterAutospacing="1"/>
        <w:rPr>
          <w:rFonts w:ascii="Times New Roman" w:hAnsi="Times New Roman"/>
        </w:rPr>
      </w:pPr>
      <w:bookmarkStart w:id="101" w:name="_Toc319063927"/>
      <w:bookmarkStart w:id="102" w:name="_Toc47813956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33</w:t>
      </w:r>
      <w:r w:rsidR="00152CEF">
        <w:rPr>
          <w:rFonts w:ascii="Times New Roman" w:hAnsi="Times New Roman"/>
        </w:rPr>
        <w:fldChar w:fldCharType="end"/>
      </w:r>
      <w:r w:rsidRPr="002979F3">
        <w:rPr>
          <w:rFonts w:ascii="Times New Roman" w:hAnsi="Times New Roman"/>
        </w:rPr>
        <w:t>: Requests Search</w:t>
      </w:r>
      <w:bookmarkEnd w:id="101"/>
      <w:r w:rsidR="0070625D" w:rsidRPr="002979F3">
        <w:rPr>
          <w:rFonts w:ascii="Times New Roman" w:hAnsi="Times New Roman"/>
        </w:rPr>
        <w:t xml:space="preserve"> Results</w:t>
      </w:r>
      <w:bookmarkEnd w:id="102"/>
    </w:p>
    <w:p w14:paraId="41940D34" w14:textId="77777777" w:rsidR="0062575A" w:rsidRPr="00251ACF" w:rsidRDefault="00A62C01" w:rsidP="002A1E57">
      <w:pPr>
        <w:pStyle w:val="ListParagraph"/>
        <w:numPr>
          <w:ilvl w:val="0"/>
          <w:numId w:val="35"/>
        </w:numPr>
        <w:spacing w:before="100" w:beforeAutospacing="1" w:after="100" w:afterAutospacing="1"/>
        <w:rPr>
          <w:rFonts w:ascii="Times New Roman" w:hAnsi="Times New Roman"/>
          <w:kern w:val="32"/>
          <w:szCs w:val="28"/>
        </w:rPr>
      </w:pPr>
      <w:r w:rsidRPr="00251ACF">
        <w:rPr>
          <w:rFonts w:ascii="Times New Roman" w:hAnsi="Times New Roman"/>
        </w:rPr>
        <w:t>Approve Requests</w:t>
      </w:r>
    </w:p>
    <w:p w14:paraId="41940D35" w14:textId="77777777" w:rsidR="0070625D" w:rsidRPr="002979F3" w:rsidRDefault="0070625D" w:rsidP="002552B7">
      <w:pPr>
        <w:pStyle w:val="BodyText"/>
        <w:spacing w:before="100" w:beforeAutospacing="1" w:after="100" w:afterAutospacing="1"/>
        <w:ind w:left="360"/>
      </w:pPr>
      <w:r w:rsidRPr="002979F3">
        <w:t>The search results table provides basic information on each request as shown above.  As a request, the user will note three relevant columns, “Request Type”, “Request Status”, and “Reviewed By”</w:t>
      </w:r>
      <w:r w:rsidR="00EC4B10" w:rsidRPr="002979F3">
        <w:t>.</w:t>
      </w:r>
    </w:p>
    <w:p w14:paraId="41940D36" w14:textId="77777777" w:rsidR="00EC4B10" w:rsidRPr="002979F3" w:rsidRDefault="00EC4B10" w:rsidP="002A1E57">
      <w:pPr>
        <w:pStyle w:val="BodyText"/>
        <w:numPr>
          <w:ilvl w:val="0"/>
          <w:numId w:val="16"/>
        </w:numPr>
        <w:spacing w:before="100" w:beforeAutospacing="1" w:after="100" w:afterAutospacing="1"/>
        <w:ind w:left="1080"/>
      </w:pPr>
      <w:r w:rsidRPr="002979F3">
        <w:t>“Request Type” – Modification (existing item changed) or Addition (new item created)</w:t>
      </w:r>
    </w:p>
    <w:p w14:paraId="41940D37" w14:textId="77777777" w:rsidR="00EC4B10" w:rsidRPr="002979F3" w:rsidRDefault="00EC4B10" w:rsidP="002A1E57">
      <w:pPr>
        <w:pStyle w:val="BodyText"/>
        <w:numPr>
          <w:ilvl w:val="0"/>
          <w:numId w:val="16"/>
        </w:numPr>
        <w:spacing w:before="100" w:beforeAutospacing="1" w:after="100" w:afterAutospacing="1"/>
        <w:ind w:left="1080"/>
      </w:pPr>
      <w:r w:rsidRPr="002979F3">
        <w:t>“Request Status” – Pending Second Approval</w:t>
      </w:r>
    </w:p>
    <w:p w14:paraId="41940D38" w14:textId="77777777" w:rsidR="00335241" w:rsidRPr="002979F3" w:rsidRDefault="00335241" w:rsidP="002A1E57">
      <w:pPr>
        <w:pStyle w:val="BodyText"/>
        <w:numPr>
          <w:ilvl w:val="0"/>
          <w:numId w:val="16"/>
        </w:numPr>
        <w:spacing w:before="100" w:beforeAutospacing="1" w:after="100" w:afterAutospacing="1"/>
        <w:ind w:left="1080"/>
      </w:pPr>
      <w:r w:rsidRPr="002979F3">
        <w:t xml:space="preserve">“Reviewed By” – the name and id of the user that created the item or made the change.  This is important to note because </w:t>
      </w:r>
      <w:r w:rsidR="00B12340" w:rsidRPr="002979F3">
        <w:t xml:space="preserve">a user cannot provide a second approval of an item they changed or created.  </w:t>
      </w:r>
    </w:p>
    <w:p w14:paraId="41940D39" w14:textId="77777777" w:rsidR="00F458A5" w:rsidRDefault="00D313C5" w:rsidP="002552B7">
      <w:pPr>
        <w:pStyle w:val="BodyText"/>
        <w:spacing w:before="100" w:beforeAutospacing="1" w:after="100" w:afterAutospacing="1"/>
        <w:ind w:left="360"/>
      </w:pPr>
      <w:r w:rsidRPr="002979F3">
        <w:lastRenderedPageBreak/>
        <w:t xml:space="preserve">The user </w:t>
      </w:r>
      <w:r w:rsidR="00B12340" w:rsidRPr="002979F3">
        <w:t>clicks</w:t>
      </w:r>
      <w:r w:rsidRPr="002979F3">
        <w:t xml:space="preserve"> on the </w:t>
      </w:r>
      <w:r w:rsidR="00F458A5" w:rsidRPr="002979F3">
        <w:t xml:space="preserve">appropriate item </w:t>
      </w:r>
      <w:r w:rsidRPr="002979F3">
        <w:t>link</w:t>
      </w:r>
      <w:r w:rsidR="000F5C24" w:rsidRPr="002979F3">
        <w:t xml:space="preserve"> in the first column labeled “Name/NDC” When selected, PPS-N will display</w:t>
      </w:r>
      <w:r w:rsidRPr="002979F3">
        <w:t xml:space="preserve"> the </w:t>
      </w:r>
      <w:r w:rsidR="00F458A5" w:rsidRPr="002979F3">
        <w:t>addition or modification</w:t>
      </w:r>
      <w:r w:rsidRPr="002979F3">
        <w:t xml:space="preserve"> page for the item </w:t>
      </w:r>
      <w:proofErr w:type="gramStart"/>
      <w:r w:rsidRPr="002979F3">
        <w:t>chosen</w:t>
      </w:r>
      <w:r w:rsidR="00F458A5" w:rsidRPr="002979F3">
        <w:t>,</w:t>
      </w:r>
      <w:proofErr w:type="gramEnd"/>
      <w:r w:rsidR="00F458A5" w:rsidRPr="002979F3">
        <w:t xml:space="preserve"> </w:t>
      </w:r>
      <w:r w:rsidR="00B12340" w:rsidRPr="002979F3">
        <w:t>and</w:t>
      </w:r>
      <w:r w:rsidR="00F458A5" w:rsidRPr="002979F3">
        <w:t xml:space="preserve"> it is displayed similar to the previously described edit or view page</w:t>
      </w:r>
      <w:r w:rsidR="00B12340" w:rsidRPr="002979F3">
        <w:t>s</w:t>
      </w:r>
      <w:r w:rsidR="00F458A5" w:rsidRPr="002979F3">
        <w:t xml:space="preserve"> except that it contains one or more new tabs and some different buttons.</w:t>
      </w:r>
    </w:p>
    <w:p w14:paraId="0328F9E1" w14:textId="77777777" w:rsidR="00CB2D64" w:rsidRDefault="00CB2D64" w:rsidP="00CB2D64">
      <w:pPr>
        <w:pStyle w:val="BodyText"/>
        <w:spacing w:before="100" w:beforeAutospacing="1" w:after="100" w:afterAutospacing="1"/>
        <w:rPr>
          <w:u w:val="single"/>
        </w:rPr>
      </w:pPr>
    </w:p>
    <w:p w14:paraId="41940D3A" w14:textId="6A1E1362" w:rsidR="005F088A" w:rsidRPr="005F088A" w:rsidRDefault="005F088A" w:rsidP="00CB2D64">
      <w:pPr>
        <w:pStyle w:val="BodyText"/>
        <w:spacing w:before="100" w:beforeAutospacing="1" w:after="100" w:afterAutospacing="1"/>
        <w:rPr>
          <w:u w:val="single"/>
        </w:rPr>
      </w:pPr>
      <w:r w:rsidRPr="005F088A">
        <w:rPr>
          <w:u w:val="single"/>
        </w:rPr>
        <w:t>Product Addition Request</w:t>
      </w:r>
    </w:p>
    <w:p w14:paraId="41940D3B" w14:textId="77777777" w:rsidR="001F1152" w:rsidRPr="002979F3" w:rsidRDefault="001F1152" w:rsidP="00CB2D64">
      <w:pPr>
        <w:pStyle w:val="BodyText"/>
        <w:spacing w:before="100" w:beforeAutospacing="1" w:after="100" w:afterAutospacing="1"/>
      </w:pPr>
      <w:r w:rsidRPr="002979F3">
        <w:t>In the Product Addition Request shown below, the user is presented with the typical edit page except that a new tab has been added, “Change Request”.  This new tab includes the first and last name of the user that created the new item along with a block where they might have entered comments relevant to this new item request.</w:t>
      </w:r>
    </w:p>
    <w:p w14:paraId="53A9C2F9" w14:textId="58ECAEC0" w:rsidR="008D40C0" w:rsidRPr="004E1351" w:rsidRDefault="008D40C0" w:rsidP="002979F3">
      <w:pPr>
        <w:pStyle w:val="BodyText"/>
        <w:keepNext/>
        <w:spacing w:before="100" w:beforeAutospacing="1" w:after="100" w:afterAutospacing="1"/>
        <w:rPr>
          <w:color w:val="FF0000"/>
        </w:rPr>
      </w:pPr>
      <w:r>
        <w:rPr>
          <w:noProof/>
          <w:color w:val="FF0000"/>
        </w:rPr>
        <w:drawing>
          <wp:inline distT="0" distB="0" distL="0" distR="0" wp14:anchorId="743F1B9D" wp14:editId="7B8CCD48">
            <wp:extent cx="5934683" cy="4925683"/>
            <wp:effectExtent l="0" t="0" r="0" b="8890"/>
            <wp:docPr id="9" name="Picture 9" descr="Approve Additio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t="6699"/>
                    <a:stretch/>
                  </pic:blipFill>
                  <pic:spPr bwMode="auto">
                    <a:xfrm>
                      <a:off x="0" y="0"/>
                      <a:ext cx="5934710" cy="4925705"/>
                    </a:xfrm>
                    <a:prstGeom prst="rect">
                      <a:avLst/>
                    </a:prstGeom>
                    <a:noFill/>
                    <a:ln>
                      <a:noFill/>
                    </a:ln>
                    <a:extLst>
                      <a:ext uri="{53640926-AAD7-44D8-BBD7-CCE9431645EC}">
                        <a14:shadowObscured xmlns:a14="http://schemas.microsoft.com/office/drawing/2010/main"/>
                      </a:ext>
                    </a:extLst>
                  </pic:spPr>
                </pic:pic>
              </a:graphicData>
            </a:graphic>
          </wp:inline>
        </w:drawing>
      </w:r>
      <w:bookmarkStart w:id="103" w:name="p035"/>
      <w:bookmarkEnd w:id="103"/>
    </w:p>
    <w:p w14:paraId="41940D3D" w14:textId="01A3EAD8" w:rsidR="00A62C01" w:rsidRPr="002979F3" w:rsidRDefault="00837E5C" w:rsidP="002979F3">
      <w:pPr>
        <w:pStyle w:val="Caption"/>
        <w:spacing w:before="100" w:beforeAutospacing="1" w:after="100" w:afterAutospacing="1"/>
        <w:rPr>
          <w:rFonts w:ascii="Times New Roman" w:hAnsi="Times New Roman"/>
        </w:rPr>
      </w:pPr>
      <w:bookmarkStart w:id="104" w:name="_Toc319063928"/>
      <w:bookmarkStart w:id="105" w:name="_Toc47813956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34</w:t>
      </w:r>
      <w:r w:rsidR="00152CEF">
        <w:rPr>
          <w:rFonts w:ascii="Times New Roman" w:hAnsi="Times New Roman"/>
        </w:rPr>
        <w:fldChar w:fldCharType="end"/>
      </w:r>
      <w:r w:rsidRPr="002979F3">
        <w:rPr>
          <w:rFonts w:ascii="Times New Roman" w:hAnsi="Times New Roman"/>
        </w:rPr>
        <w:t xml:space="preserve">: Approve </w:t>
      </w:r>
      <w:r w:rsidR="001F1152" w:rsidRPr="002979F3">
        <w:rPr>
          <w:rFonts w:ascii="Times New Roman" w:hAnsi="Times New Roman"/>
        </w:rPr>
        <w:t xml:space="preserve">Addition </w:t>
      </w:r>
      <w:r w:rsidRPr="002979F3">
        <w:rPr>
          <w:rFonts w:ascii="Times New Roman" w:hAnsi="Times New Roman"/>
        </w:rPr>
        <w:t>Request</w:t>
      </w:r>
      <w:bookmarkEnd w:id="104"/>
      <w:bookmarkEnd w:id="105"/>
    </w:p>
    <w:p w14:paraId="41940D3E" w14:textId="77777777" w:rsidR="003235A2" w:rsidRPr="002979F3" w:rsidRDefault="001342DA" w:rsidP="00721665">
      <w:pPr>
        <w:pStyle w:val="BodyText"/>
        <w:spacing w:before="100" w:beforeAutospacing="1" w:after="100" w:afterAutospacing="1"/>
        <w:ind w:left="360"/>
      </w:pPr>
      <w:r w:rsidRPr="002979F3">
        <w:t xml:space="preserve">The bottom of the page contains the typical three buttons: “Cancel”, “Save Work in Progress”, and “Change OI”.  However, they are also presented with some new buttons. Typically, the user will review the information presented on the National Data tab (and others if they so choose) and then click the “Accept Product” button (for a product request).  </w:t>
      </w:r>
      <w:r w:rsidR="00722C16" w:rsidRPr="002979F3">
        <w:t xml:space="preserve">They may also make changes before </w:t>
      </w:r>
      <w:r w:rsidR="00722C16">
        <w:t>they</w:t>
      </w:r>
      <w:r w:rsidR="00722C16" w:rsidRPr="002979F3">
        <w:t xml:space="preserve"> </w:t>
      </w:r>
      <w:r w:rsidR="00722C16" w:rsidRPr="002979F3">
        <w:lastRenderedPageBreak/>
        <w:t xml:space="preserve">accept the product request.  </w:t>
      </w:r>
      <w:r w:rsidRPr="002979F3">
        <w:t xml:space="preserve">In this case, if they select a second review field, this item with the new changes (after approval in the next step) will again be placed in the “Pending” state and be submitted for review by another second reviewer.  </w:t>
      </w:r>
    </w:p>
    <w:p w14:paraId="5B34FDD8" w14:textId="77777777" w:rsidR="00F266E9" w:rsidRDefault="00F266E9">
      <w:pPr>
        <w:rPr>
          <w:rFonts w:eastAsia="Calibri"/>
          <w:szCs w:val="22"/>
        </w:rPr>
      </w:pPr>
      <w:r>
        <w:br w:type="page"/>
      </w:r>
    </w:p>
    <w:p w14:paraId="41940D3F" w14:textId="417C5E28" w:rsidR="00A62C01" w:rsidRPr="00721665" w:rsidRDefault="00A62C01" w:rsidP="002A1E57">
      <w:pPr>
        <w:pStyle w:val="ListParagraph"/>
        <w:numPr>
          <w:ilvl w:val="0"/>
          <w:numId w:val="36"/>
        </w:numPr>
        <w:spacing w:before="100" w:beforeAutospacing="1" w:after="100" w:afterAutospacing="1"/>
        <w:rPr>
          <w:rFonts w:ascii="Times New Roman" w:hAnsi="Times New Roman"/>
          <w:b/>
          <w:kern w:val="32"/>
          <w:szCs w:val="28"/>
        </w:rPr>
      </w:pPr>
      <w:r w:rsidRPr="00721665">
        <w:rPr>
          <w:rFonts w:ascii="Times New Roman" w:hAnsi="Times New Roman"/>
        </w:rPr>
        <w:lastRenderedPageBreak/>
        <w:t>Confirm Request Approval</w:t>
      </w:r>
    </w:p>
    <w:p w14:paraId="41940D40" w14:textId="77777777" w:rsidR="00B34C50" w:rsidRPr="002979F3" w:rsidRDefault="00B34C50" w:rsidP="005F088A">
      <w:pPr>
        <w:pStyle w:val="BodyText"/>
        <w:spacing w:before="100" w:beforeAutospacing="1" w:after="100" w:afterAutospacing="1"/>
        <w:ind w:left="720"/>
      </w:pPr>
      <w:r w:rsidRPr="002979F3">
        <w:t xml:space="preserve">This screen is used to allow the user to confirm the changes that they made on the previous screen and to add comments as well.   </w:t>
      </w:r>
    </w:p>
    <w:p w14:paraId="41940D41" w14:textId="77777777" w:rsidR="003235A2" w:rsidRPr="002979F3" w:rsidRDefault="003235A2" w:rsidP="002979F3">
      <w:pPr>
        <w:pStyle w:val="BodyText"/>
        <w:spacing w:before="100" w:beforeAutospacing="1" w:after="100" w:afterAutospacing="1"/>
      </w:pPr>
    </w:p>
    <w:p w14:paraId="41940D42"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7D" wp14:editId="64FA2B99">
            <wp:extent cx="5951415" cy="2096219"/>
            <wp:effectExtent l="0" t="0" r="0" b="0"/>
            <wp:docPr id="36" name="Picture 66" descr="Approve Request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pprove Request Confirmation"/>
                    <pic:cNvPicPr>
                      <a:picLocks noChangeAspect="1" noChangeArrowheads="1"/>
                    </pic:cNvPicPr>
                  </pic:nvPicPr>
                  <pic:blipFill rotWithShape="1">
                    <a:blip r:embed="rId54">
                      <a:extLst>
                        <a:ext uri="{28A0092B-C50C-407E-A947-70E740481C1C}">
                          <a14:useLocalDpi xmlns:a14="http://schemas.microsoft.com/office/drawing/2010/main" val="0"/>
                        </a:ext>
                      </a:extLst>
                    </a:blip>
                    <a:srcRect t="13830"/>
                    <a:stretch/>
                  </pic:blipFill>
                  <pic:spPr bwMode="auto">
                    <a:xfrm>
                      <a:off x="0" y="0"/>
                      <a:ext cx="5949950" cy="2095703"/>
                    </a:xfrm>
                    <a:prstGeom prst="rect">
                      <a:avLst/>
                    </a:prstGeom>
                    <a:noFill/>
                    <a:ln>
                      <a:noFill/>
                    </a:ln>
                    <a:extLst>
                      <a:ext uri="{53640926-AAD7-44D8-BBD7-CCE9431645EC}">
                        <a14:shadowObscured xmlns:a14="http://schemas.microsoft.com/office/drawing/2010/main"/>
                      </a:ext>
                    </a:extLst>
                  </pic:spPr>
                </pic:pic>
              </a:graphicData>
            </a:graphic>
          </wp:inline>
        </w:drawing>
      </w:r>
    </w:p>
    <w:p w14:paraId="41940D43" w14:textId="3B95F87F" w:rsidR="00A62C01" w:rsidRPr="002979F3" w:rsidRDefault="00837E5C" w:rsidP="002979F3">
      <w:pPr>
        <w:pStyle w:val="Caption"/>
        <w:spacing w:before="100" w:beforeAutospacing="1" w:after="100" w:afterAutospacing="1"/>
        <w:rPr>
          <w:rFonts w:ascii="Times New Roman" w:hAnsi="Times New Roman"/>
        </w:rPr>
      </w:pPr>
      <w:bookmarkStart w:id="106" w:name="_Toc319063929"/>
      <w:bookmarkStart w:id="107" w:name="_Toc47813957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35</w:t>
      </w:r>
      <w:r w:rsidR="00152CEF">
        <w:rPr>
          <w:rFonts w:ascii="Times New Roman" w:hAnsi="Times New Roman"/>
        </w:rPr>
        <w:fldChar w:fldCharType="end"/>
      </w:r>
      <w:r w:rsidRPr="002979F3">
        <w:rPr>
          <w:rFonts w:ascii="Times New Roman" w:hAnsi="Times New Roman"/>
        </w:rPr>
        <w:t>: Approve Request Confirmation</w:t>
      </w:r>
      <w:bookmarkEnd w:id="106"/>
      <w:bookmarkEnd w:id="107"/>
    </w:p>
    <w:p w14:paraId="41940D44" w14:textId="77777777" w:rsidR="001342DA" w:rsidRPr="00251ACF" w:rsidRDefault="001342DA" w:rsidP="002A1E57">
      <w:pPr>
        <w:pStyle w:val="ListParagraph"/>
        <w:numPr>
          <w:ilvl w:val="0"/>
          <w:numId w:val="36"/>
        </w:numPr>
        <w:spacing w:before="100" w:beforeAutospacing="1" w:after="100" w:afterAutospacing="1"/>
        <w:rPr>
          <w:rFonts w:ascii="Times New Roman" w:hAnsi="Times New Roman"/>
          <w:b/>
          <w:kern w:val="32"/>
          <w:szCs w:val="28"/>
        </w:rPr>
      </w:pPr>
      <w:r w:rsidRPr="00251ACF">
        <w:rPr>
          <w:rFonts w:ascii="Times New Roman" w:hAnsi="Times New Roman"/>
        </w:rPr>
        <w:t>Reject the Approval Request or Place Under Review</w:t>
      </w:r>
    </w:p>
    <w:p w14:paraId="41940D45" w14:textId="77777777" w:rsidR="001342DA" w:rsidRPr="002979F3" w:rsidRDefault="001342DA" w:rsidP="005F088A">
      <w:pPr>
        <w:pStyle w:val="BodyText"/>
        <w:spacing w:before="100" w:beforeAutospacing="1" w:after="100" w:afterAutospacing="1"/>
        <w:ind w:left="720"/>
      </w:pPr>
      <w:r w:rsidRPr="002979F3">
        <w:t>Additionally, the reviewer has two other buttons available:</w:t>
      </w:r>
    </w:p>
    <w:p w14:paraId="41940D46" w14:textId="77777777" w:rsidR="00FE4875" w:rsidRPr="002979F3" w:rsidRDefault="001342DA" w:rsidP="002A1E57">
      <w:pPr>
        <w:pStyle w:val="BodyText"/>
        <w:numPr>
          <w:ilvl w:val="0"/>
          <w:numId w:val="17"/>
        </w:numPr>
        <w:spacing w:before="100" w:beforeAutospacing="1" w:after="100" w:afterAutospacing="1"/>
        <w:ind w:left="1440"/>
      </w:pPr>
      <w:r w:rsidRPr="002979F3">
        <w:t>“Under Review” –</w:t>
      </w:r>
      <w:r w:rsidR="00FE4875" w:rsidRPr="002979F3">
        <w:t xml:space="preserve"> take no action at this time other than place this item in the “Under Review” state which allows the user to return to the Requests tab at a later time and use the “Under Review” filter to locate this item.</w:t>
      </w:r>
    </w:p>
    <w:p w14:paraId="41940D47" w14:textId="77777777" w:rsidR="00FE4875" w:rsidRPr="002979F3" w:rsidRDefault="001342DA" w:rsidP="002A1E57">
      <w:pPr>
        <w:pStyle w:val="BodyText"/>
        <w:numPr>
          <w:ilvl w:val="0"/>
          <w:numId w:val="17"/>
        </w:numPr>
        <w:spacing w:before="100" w:beforeAutospacing="1" w:after="100" w:afterAutospacing="1"/>
        <w:ind w:left="1440"/>
      </w:pPr>
      <w:r w:rsidRPr="002979F3">
        <w:t xml:space="preserve">“Reject Product” (for a product) – reject the new addition request.  This will present a </w:t>
      </w:r>
      <w:r w:rsidR="00FE4875" w:rsidRPr="002979F3">
        <w:t>new page so the user can provide details concerning this rejection. A sample of this page is below.</w:t>
      </w:r>
    </w:p>
    <w:p w14:paraId="41940D48" w14:textId="77777777" w:rsidR="00AF1CFD" w:rsidRPr="002979F3" w:rsidRDefault="00E97F9C" w:rsidP="002979F3">
      <w:pPr>
        <w:pStyle w:val="BodyText"/>
        <w:keepNext/>
        <w:spacing w:before="100" w:beforeAutospacing="1" w:after="100" w:afterAutospacing="1"/>
      </w:pPr>
      <w:r>
        <w:rPr>
          <w:noProof/>
        </w:rPr>
        <w:drawing>
          <wp:inline distT="0" distB="0" distL="0" distR="0" wp14:anchorId="41940F7F" wp14:editId="55AC25A6">
            <wp:extent cx="5935591" cy="1785668"/>
            <wp:effectExtent l="0" t="0" r="8255" b="5080"/>
            <wp:docPr id="37" name="Picture 5" descr="Reject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jection Details"/>
                    <pic:cNvPicPr>
                      <a:picLocks noChangeAspect="1" noChangeArrowheads="1"/>
                    </pic:cNvPicPr>
                  </pic:nvPicPr>
                  <pic:blipFill rotWithShape="1">
                    <a:blip r:embed="rId55">
                      <a:extLst>
                        <a:ext uri="{28A0092B-C50C-407E-A947-70E740481C1C}">
                          <a14:useLocalDpi xmlns:a14="http://schemas.microsoft.com/office/drawing/2010/main" val="0"/>
                        </a:ext>
                      </a:extLst>
                    </a:blip>
                    <a:srcRect t="16195"/>
                    <a:stretch/>
                  </pic:blipFill>
                  <pic:spPr bwMode="auto">
                    <a:xfrm>
                      <a:off x="0" y="0"/>
                      <a:ext cx="5943600" cy="1788077"/>
                    </a:xfrm>
                    <a:prstGeom prst="rect">
                      <a:avLst/>
                    </a:prstGeom>
                    <a:noFill/>
                    <a:ln>
                      <a:noFill/>
                    </a:ln>
                    <a:extLst>
                      <a:ext uri="{53640926-AAD7-44D8-BBD7-CCE9431645EC}">
                        <a14:shadowObscured xmlns:a14="http://schemas.microsoft.com/office/drawing/2010/main"/>
                      </a:ext>
                    </a:extLst>
                  </pic:spPr>
                </pic:pic>
              </a:graphicData>
            </a:graphic>
          </wp:inline>
        </w:drawing>
      </w:r>
    </w:p>
    <w:p w14:paraId="41940D49" w14:textId="5C7A8CC0" w:rsidR="00FE4875" w:rsidRPr="002979F3" w:rsidRDefault="00AF1CFD" w:rsidP="00120796">
      <w:pPr>
        <w:pStyle w:val="Caption"/>
        <w:spacing w:before="100" w:beforeAutospacing="1" w:after="100" w:afterAutospacing="1"/>
        <w:rPr>
          <w:rFonts w:ascii="Times New Roman" w:hAnsi="Times New Roman"/>
        </w:rPr>
      </w:pPr>
      <w:bookmarkStart w:id="108" w:name="_Toc47813957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36</w:t>
      </w:r>
      <w:r w:rsidR="00152CEF">
        <w:rPr>
          <w:rFonts w:ascii="Times New Roman" w:hAnsi="Times New Roman"/>
        </w:rPr>
        <w:fldChar w:fldCharType="end"/>
      </w:r>
      <w:r w:rsidRPr="002979F3">
        <w:rPr>
          <w:rFonts w:ascii="Times New Roman" w:hAnsi="Times New Roman"/>
        </w:rPr>
        <w:t>: Rejection Details</w:t>
      </w:r>
      <w:bookmarkEnd w:id="108"/>
    </w:p>
    <w:p w14:paraId="41940D4A" w14:textId="77777777" w:rsidR="0046630C" w:rsidRPr="002979F3" w:rsidRDefault="00FE4875" w:rsidP="005F088A">
      <w:pPr>
        <w:pStyle w:val="BodyText"/>
        <w:spacing w:before="100" w:beforeAutospacing="1" w:after="100" w:afterAutospacing="1"/>
        <w:ind w:left="720"/>
      </w:pPr>
      <w:r w:rsidRPr="002979F3">
        <w:t xml:space="preserve">The user will select one of the three choices in the “Request Rejection Reason” dropdown list, enter a “Rejection Reason Comment”, and potentially enter optional comments in the block on </w:t>
      </w:r>
      <w:r w:rsidRPr="002979F3">
        <w:lastRenderedPageBreak/>
        <w:t>the right.  The user will then select the “Submit” button to save this rejection update to the database.</w:t>
      </w:r>
    </w:p>
    <w:p w14:paraId="41940D4B" w14:textId="77777777" w:rsidR="0046630C" w:rsidRPr="002979F3" w:rsidRDefault="0046630C" w:rsidP="00CB2D64">
      <w:pPr>
        <w:pStyle w:val="BodyText"/>
        <w:spacing w:before="100" w:beforeAutospacing="1" w:after="100" w:afterAutospacing="1"/>
        <w:rPr>
          <w:u w:val="single"/>
        </w:rPr>
      </w:pPr>
      <w:r w:rsidRPr="002979F3">
        <w:rPr>
          <w:u w:val="single"/>
        </w:rPr>
        <w:t>Modification Request</w:t>
      </w:r>
    </w:p>
    <w:p w14:paraId="41940D4C" w14:textId="77777777" w:rsidR="00BC3115" w:rsidRPr="002979F3" w:rsidRDefault="0046630C" w:rsidP="00CB2D64">
      <w:pPr>
        <w:pStyle w:val="BodyText"/>
        <w:spacing w:before="100" w:beforeAutospacing="1" w:after="100" w:afterAutospacing="1"/>
      </w:pPr>
      <w:r w:rsidRPr="002979F3">
        <w:t>In the Product Modification Request shown below, the user is presented with the typical edit page except that there are two new tabs added, “Change Request” and “</w:t>
      </w:r>
      <w:r w:rsidR="00BC3115" w:rsidRPr="002979F3">
        <w:t>Pending Modification</w:t>
      </w:r>
      <w:r w:rsidRPr="002979F3">
        <w:t xml:space="preserve">”.  This </w:t>
      </w:r>
      <w:r w:rsidR="00BC3115" w:rsidRPr="002979F3">
        <w:t>latter</w:t>
      </w:r>
      <w:r w:rsidRPr="002979F3">
        <w:t xml:space="preserve"> tab </w:t>
      </w:r>
      <w:r w:rsidR="00BC3115" w:rsidRPr="002979F3">
        <w:t>presents a table of the modifications.</w:t>
      </w:r>
    </w:p>
    <w:p w14:paraId="41940D4D" w14:textId="77777777" w:rsidR="00AF1CFD" w:rsidRPr="002979F3" w:rsidRDefault="00E97F9C" w:rsidP="002979F3">
      <w:pPr>
        <w:pStyle w:val="BodyText"/>
        <w:keepNext/>
        <w:spacing w:before="100" w:beforeAutospacing="1" w:after="100" w:afterAutospacing="1"/>
      </w:pPr>
      <w:r>
        <w:rPr>
          <w:noProof/>
        </w:rPr>
        <w:drawing>
          <wp:inline distT="0" distB="0" distL="0" distR="0" wp14:anchorId="41940F81" wp14:editId="00C74ABA">
            <wp:extent cx="5952226" cy="1801429"/>
            <wp:effectExtent l="0" t="0" r="0" b="8890"/>
            <wp:docPr id="38" name="Picture 11" descr="Pending Mod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nding Modification"/>
                    <pic:cNvPicPr>
                      <a:picLocks noChangeAspect="1" noChangeArrowheads="1"/>
                    </pic:cNvPicPr>
                  </pic:nvPicPr>
                  <pic:blipFill rotWithShape="1">
                    <a:blip r:embed="rId56">
                      <a:extLst>
                        <a:ext uri="{28A0092B-C50C-407E-A947-70E740481C1C}">
                          <a14:useLocalDpi xmlns:a14="http://schemas.microsoft.com/office/drawing/2010/main" val="0"/>
                        </a:ext>
                      </a:extLst>
                    </a:blip>
                    <a:srcRect t="16075"/>
                    <a:stretch/>
                  </pic:blipFill>
                  <pic:spPr bwMode="auto">
                    <a:xfrm>
                      <a:off x="0" y="0"/>
                      <a:ext cx="5949950" cy="1800740"/>
                    </a:xfrm>
                    <a:prstGeom prst="rect">
                      <a:avLst/>
                    </a:prstGeom>
                    <a:noFill/>
                    <a:ln>
                      <a:noFill/>
                    </a:ln>
                    <a:extLst>
                      <a:ext uri="{53640926-AAD7-44D8-BBD7-CCE9431645EC}">
                        <a14:shadowObscured xmlns:a14="http://schemas.microsoft.com/office/drawing/2010/main"/>
                      </a:ext>
                    </a:extLst>
                  </pic:spPr>
                </pic:pic>
              </a:graphicData>
            </a:graphic>
          </wp:inline>
        </w:drawing>
      </w:r>
    </w:p>
    <w:p w14:paraId="41940D4E" w14:textId="04378C68" w:rsidR="0046630C" w:rsidRPr="002979F3" w:rsidRDefault="00AF1CFD" w:rsidP="002979F3">
      <w:pPr>
        <w:pStyle w:val="Caption"/>
        <w:spacing w:before="100" w:beforeAutospacing="1" w:after="100" w:afterAutospacing="1"/>
        <w:rPr>
          <w:rFonts w:ascii="Times New Roman" w:hAnsi="Times New Roman"/>
        </w:rPr>
      </w:pPr>
      <w:bookmarkStart w:id="109" w:name="_Toc47813957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37</w:t>
      </w:r>
      <w:r w:rsidR="00152CEF">
        <w:rPr>
          <w:rFonts w:ascii="Times New Roman" w:hAnsi="Times New Roman"/>
        </w:rPr>
        <w:fldChar w:fldCharType="end"/>
      </w:r>
      <w:r w:rsidRPr="002979F3">
        <w:rPr>
          <w:rFonts w:ascii="Times New Roman" w:hAnsi="Times New Roman"/>
        </w:rPr>
        <w:t>: Pending Modification</w:t>
      </w:r>
      <w:bookmarkEnd w:id="109"/>
    </w:p>
    <w:p w14:paraId="41940D4F" w14:textId="77777777" w:rsidR="00AF1CFD" w:rsidRPr="002979F3" w:rsidRDefault="00A529BE" w:rsidP="00CB2D64">
      <w:pPr>
        <w:spacing w:before="100" w:beforeAutospacing="1" w:after="100" w:afterAutospacing="1"/>
        <w:rPr>
          <w:szCs w:val="22"/>
        </w:rPr>
      </w:pPr>
      <w:r w:rsidRPr="002979F3">
        <w:rPr>
          <w:szCs w:val="22"/>
        </w:rPr>
        <w:t xml:space="preserve">Note that the table identifies the field that was changed, the current and requested values, which user requested the change, and the reviewer/approver information. It also includes an “Action” column where the user can mark each individual proposed modification as “Approved” (approve the change), “Pending” (leave it in the pending state), or “Rejected” (reject the change). </w:t>
      </w:r>
      <w:r w:rsidR="00AB1908" w:rsidRPr="002979F3">
        <w:rPr>
          <w:szCs w:val="22"/>
        </w:rPr>
        <w:t>The user will review the item(s) in this table, make any appropriate changes</w:t>
      </w:r>
      <w:r w:rsidRPr="002979F3">
        <w:rPr>
          <w:szCs w:val="22"/>
        </w:rPr>
        <w:t xml:space="preserve"> in the Action column</w:t>
      </w:r>
      <w:r w:rsidR="00AB1908" w:rsidRPr="002979F3">
        <w:rPr>
          <w:szCs w:val="22"/>
        </w:rPr>
        <w:t xml:space="preserve">, </w:t>
      </w:r>
      <w:r w:rsidRPr="002979F3">
        <w:rPr>
          <w:szCs w:val="22"/>
        </w:rPr>
        <w:t xml:space="preserve">added comments if they choose, </w:t>
      </w:r>
      <w:r w:rsidR="00AB1908" w:rsidRPr="002979F3">
        <w:rPr>
          <w:szCs w:val="22"/>
        </w:rPr>
        <w:t>and then either click the “Accept Actions” button or place this item “Under Review”.</w:t>
      </w:r>
    </w:p>
    <w:p w14:paraId="41940D51" w14:textId="6CAFA69C" w:rsidR="00AF1CFD" w:rsidRPr="002979F3" w:rsidRDefault="00AF1CFD" w:rsidP="002979F3">
      <w:pPr>
        <w:spacing w:before="100" w:beforeAutospacing="1" w:after="100" w:afterAutospacing="1"/>
      </w:pPr>
    </w:p>
    <w:p w14:paraId="41940D52" w14:textId="77777777" w:rsidR="00A62C01" w:rsidRPr="002979F3" w:rsidRDefault="00A62C01" w:rsidP="004001A5">
      <w:pPr>
        <w:pStyle w:val="Heading3"/>
      </w:pPr>
      <w:bookmarkStart w:id="110" w:name="_Toc319063801"/>
      <w:bookmarkStart w:id="111" w:name="_Toc478139648"/>
      <w:r w:rsidRPr="002979F3">
        <w:t>Saved Work in Progress</w:t>
      </w:r>
      <w:r w:rsidR="006F533F" w:rsidRPr="002979F3">
        <w:t xml:space="preserve"> Tab</w:t>
      </w:r>
      <w:bookmarkEnd w:id="110"/>
      <w:bookmarkEnd w:id="111"/>
    </w:p>
    <w:p w14:paraId="41940D53" w14:textId="77777777" w:rsidR="00B34C50" w:rsidRPr="002979F3" w:rsidRDefault="00D26929" w:rsidP="002979F3">
      <w:pPr>
        <w:pStyle w:val="BodyText"/>
        <w:spacing w:before="100" w:beforeAutospacing="1" w:after="100" w:afterAutospacing="1"/>
      </w:pPr>
      <w:r w:rsidRPr="002979F3">
        <w:t>Occasionally, the user will be in the middle of modifying an item when they need to do something else.  Therefore, on the item edit page, they selected the “Save Work in Progress” button and gave it a name or provided a comment.  When they return to PPS-N, they can choose the Saved Work in Progress tab and retrieve previously saved items listed in the table as shown below</w:t>
      </w:r>
      <w:r w:rsidR="009A4347">
        <w:t xml:space="preserve">.  It should be noted that item modifications will be saved automatically if a system time-out occurs, and </w:t>
      </w:r>
      <w:proofErr w:type="spellStart"/>
      <w:r w:rsidR="009A4347">
        <w:t>en</w:t>
      </w:r>
      <w:proofErr w:type="spellEnd"/>
      <w:r w:rsidR="009A4347">
        <w:t xml:space="preserve"> entry will be placed in the Saved Work In Progress table.</w:t>
      </w:r>
    </w:p>
    <w:p w14:paraId="41940D54"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83" wp14:editId="2F66FDC5">
            <wp:extent cx="5934974" cy="1082742"/>
            <wp:effectExtent l="0" t="0" r="8890" b="3175"/>
            <wp:docPr id="39" name="Picture 67" descr="Saved Work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aved Work in Progress"/>
                    <pic:cNvPicPr>
                      <a:picLocks noChangeAspect="1" noChangeArrowheads="1"/>
                    </pic:cNvPicPr>
                  </pic:nvPicPr>
                  <pic:blipFill rotWithShape="1">
                    <a:blip r:embed="rId57">
                      <a:extLst>
                        <a:ext uri="{28A0092B-C50C-407E-A947-70E740481C1C}">
                          <a14:useLocalDpi xmlns:a14="http://schemas.microsoft.com/office/drawing/2010/main" val="0"/>
                        </a:ext>
                      </a:extLst>
                    </a:blip>
                    <a:srcRect t="43593"/>
                    <a:stretch/>
                  </pic:blipFill>
                  <pic:spPr bwMode="auto">
                    <a:xfrm>
                      <a:off x="0" y="0"/>
                      <a:ext cx="5937250" cy="1083157"/>
                    </a:xfrm>
                    <a:prstGeom prst="rect">
                      <a:avLst/>
                    </a:prstGeom>
                    <a:noFill/>
                    <a:ln>
                      <a:noFill/>
                    </a:ln>
                    <a:extLst>
                      <a:ext uri="{53640926-AAD7-44D8-BBD7-CCE9431645EC}">
                        <a14:shadowObscured xmlns:a14="http://schemas.microsoft.com/office/drawing/2010/main"/>
                      </a:ext>
                    </a:extLst>
                  </pic:spPr>
                </pic:pic>
              </a:graphicData>
            </a:graphic>
          </wp:inline>
        </w:drawing>
      </w:r>
    </w:p>
    <w:p w14:paraId="41940D55" w14:textId="561F65FE" w:rsidR="00A62C01" w:rsidRPr="002979F3" w:rsidRDefault="00837E5C" w:rsidP="002979F3">
      <w:pPr>
        <w:pStyle w:val="Caption"/>
        <w:spacing w:before="100" w:beforeAutospacing="1" w:after="100" w:afterAutospacing="1"/>
        <w:rPr>
          <w:rFonts w:ascii="Times New Roman" w:hAnsi="Times New Roman"/>
        </w:rPr>
      </w:pPr>
      <w:bookmarkStart w:id="112" w:name="_Toc319063930"/>
      <w:bookmarkStart w:id="113" w:name="_Toc47813957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38</w:t>
      </w:r>
      <w:r w:rsidR="00152CEF">
        <w:rPr>
          <w:rFonts w:ascii="Times New Roman" w:hAnsi="Times New Roman"/>
        </w:rPr>
        <w:fldChar w:fldCharType="end"/>
      </w:r>
      <w:r w:rsidRPr="002979F3">
        <w:rPr>
          <w:rFonts w:ascii="Times New Roman" w:hAnsi="Times New Roman"/>
        </w:rPr>
        <w:t>: Save</w:t>
      </w:r>
      <w:r w:rsidR="009A4347">
        <w:rPr>
          <w:rFonts w:ascii="Times New Roman" w:hAnsi="Times New Roman"/>
        </w:rPr>
        <w:t>d</w:t>
      </w:r>
      <w:r w:rsidRPr="002979F3">
        <w:rPr>
          <w:rFonts w:ascii="Times New Roman" w:hAnsi="Times New Roman"/>
        </w:rPr>
        <w:t xml:space="preserve"> Work in Progress</w:t>
      </w:r>
      <w:bookmarkEnd w:id="112"/>
      <w:bookmarkEnd w:id="113"/>
    </w:p>
    <w:p w14:paraId="41940D56" w14:textId="77777777" w:rsidR="00D26929" w:rsidRPr="002979F3" w:rsidRDefault="00D26929" w:rsidP="002979F3">
      <w:pPr>
        <w:spacing w:before="100" w:beforeAutospacing="1" w:after="100" w:afterAutospacing="1"/>
        <w:rPr>
          <w:szCs w:val="22"/>
        </w:rPr>
      </w:pPr>
      <w:r w:rsidRPr="002979F3">
        <w:rPr>
          <w:szCs w:val="22"/>
        </w:rPr>
        <w:lastRenderedPageBreak/>
        <w:t xml:space="preserve">Selecting the link in the “Comment” column will return the user to the appropriate edit page and the user can continue with more changes and finally submit the item.  </w:t>
      </w:r>
    </w:p>
    <w:p w14:paraId="1AFB3517" w14:textId="77777777" w:rsidR="00F266E9" w:rsidRDefault="00D26929" w:rsidP="002979F3">
      <w:pPr>
        <w:spacing w:before="100" w:beforeAutospacing="1" w:after="100" w:afterAutospacing="1"/>
        <w:rPr>
          <w:szCs w:val="22"/>
        </w:rPr>
      </w:pPr>
      <w:r w:rsidRPr="002979F3">
        <w:rPr>
          <w:szCs w:val="22"/>
        </w:rPr>
        <w:t>There is one cautionary note.  Presently, once the user selects the item in the “Comment” column, it will be removed from the table.  Therefore, the user must then complete the edit process for that item or once again use the “Save Work in Progress” button to place it back in this table.</w:t>
      </w:r>
    </w:p>
    <w:p w14:paraId="41940D57" w14:textId="2997A06A" w:rsidR="00B34C50" w:rsidRPr="002979F3" w:rsidRDefault="00B34C50" w:rsidP="002979F3">
      <w:pPr>
        <w:spacing w:before="100" w:beforeAutospacing="1" w:after="100" w:afterAutospacing="1"/>
        <w:rPr>
          <w:b/>
          <w:bCs/>
          <w:iCs/>
          <w:kern w:val="32"/>
          <w:sz w:val="28"/>
          <w:szCs w:val="26"/>
        </w:rPr>
      </w:pPr>
    </w:p>
    <w:p w14:paraId="41940D58" w14:textId="77777777" w:rsidR="00A62C01" w:rsidRPr="002979F3" w:rsidRDefault="00A62C01" w:rsidP="004001A5">
      <w:pPr>
        <w:pStyle w:val="Heading3"/>
      </w:pPr>
      <w:bookmarkStart w:id="114" w:name="_Toc319063802"/>
      <w:bookmarkStart w:id="115" w:name="_Toc478139649"/>
      <w:r w:rsidRPr="002979F3">
        <w:t>PPS Data Elements Tab</w:t>
      </w:r>
      <w:bookmarkEnd w:id="114"/>
      <w:bookmarkEnd w:id="115"/>
    </w:p>
    <w:p w14:paraId="41940D59" w14:textId="77777777" w:rsidR="009265BD" w:rsidRPr="002979F3" w:rsidRDefault="009265BD" w:rsidP="002979F3">
      <w:pPr>
        <w:pStyle w:val="BodyText"/>
        <w:spacing w:before="100" w:beforeAutospacing="1" w:after="100" w:afterAutospacing="1"/>
      </w:pPr>
      <w:r w:rsidRPr="002979F3">
        <w:t xml:space="preserve">Rather than enter text for every data field in PPS-N, it includes a number of drop down lists that make it easier for users to select the appropriate entry while ensuring consistency from user to user and drug to drug.  These </w:t>
      </w:r>
      <w:proofErr w:type="gramStart"/>
      <w:r w:rsidRPr="002979F3">
        <w:t>drop</w:t>
      </w:r>
      <w:proofErr w:type="gramEnd"/>
      <w:r w:rsidRPr="002979F3">
        <w:t xml:space="preserve"> down lists involve what PPS-N terms drug “domains” but they are just lists of related data elements.  These drug domains are available in the PPS Data Elements tab. </w:t>
      </w:r>
    </w:p>
    <w:p w14:paraId="41940D5A"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85" wp14:editId="5FE3A796">
            <wp:extent cx="5934974" cy="869464"/>
            <wp:effectExtent l="0" t="0" r="0" b="6985"/>
            <wp:docPr id="40" name="Picture 68" descr="PPS Domain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PS Domain Search"/>
                    <pic:cNvPicPr>
                      <a:picLocks noChangeAspect="1" noChangeArrowheads="1"/>
                    </pic:cNvPicPr>
                  </pic:nvPicPr>
                  <pic:blipFill rotWithShape="1">
                    <a:blip r:embed="rId58">
                      <a:extLst>
                        <a:ext uri="{28A0092B-C50C-407E-A947-70E740481C1C}">
                          <a14:useLocalDpi xmlns:a14="http://schemas.microsoft.com/office/drawing/2010/main" val="0"/>
                        </a:ext>
                      </a:extLst>
                    </a:blip>
                    <a:srcRect t="49041"/>
                    <a:stretch/>
                  </pic:blipFill>
                  <pic:spPr bwMode="auto">
                    <a:xfrm>
                      <a:off x="0" y="0"/>
                      <a:ext cx="5937250" cy="869797"/>
                    </a:xfrm>
                    <a:prstGeom prst="rect">
                      <a:avLst/>
                    </a:prstGeom>
                    <a:noFill/>
                    <a:ln>
                      <a:noFill/>
                    </a:ln>
                    <a:extLst>
                      <a:ext uri="{53640926-AAD7-44D8-BBD7-CCE9431645EC}">
                        <a14:shadowObscured xmlns:a14="http://schemas.microsoft.com/office/drawing/2010/main"/>
                      </a:ext>
                    </a:extLst>
                  </pic:spPr>
                </pic:pic>
              </a:graphicData>
            </a:graphic>
          </wp:inline>
        </w:drawing>
      </w:r>
    </w:p>
    <w:p w14:paraId="41940D5B" w14:textId="1834FD80" w:rsidR="00A62C01" w:rsidRPr="002979F3" w:rsidRDefault="00837E5C" w:rsidP="002979F3">
      <w:pPr>
        <w:pStyle w:val="Caption"/>
        <w:spacing w:before="100" w:beforeAutospacing="1" w:after="100" w:afterAutospacing="1"/>
        <w:rPr>
          <w:rFonts w:ascii="Times New Roman" w:hAnsi="Times New Roman"/>
        </w:rPr>
      </w:pPr>
      <w:bookmarkStart w:id="116" w:name="_Toc319063931"/>
      <w:bookmarkStart w:id="117" w:name="_Toc47813957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39</w:t>
      </w:r>
      <w:r w:rsidR="00152CEF">
        <w:rPr>
          <w:rFonts w:ascii="Times New Roman" w:hAnsi="Times New Roman"/>
        </w:rPr>
        <w:fldChar w:fldCharType="end"/>
      </w:r>
      <w:r w:rsidRPr="002979F3">
        <w:rPr>
          <w:rFonts w:ascii="Times New Roman" w:hAnsi="Times New Roman"/>
        </w:rPr>
        <w:t>: PPS Domain Search</w:t>
      </w:r>
      <w:bookmarkEnd w:id="116"/>
      <w:bookmarkEnd w:id="117"/>
    </w:p>
    <w:p w14:paraId="41940D5C" w14:textId="77777777" w:rsidR="00A62C01" w:rsidRPr="00F64CFE" w:rsidRDefault="00A62C01" w:rsidP="002A1E57">
      <w:pPr>
        <w:pStyle w:val="ListParagraph"/>
        <w:numPr>
          <w:ilvl w:val="0"/>
          <w:numId w:val="37"/>
        </w:numPr>
        <w:spacing w:before="100" w:beforeAutospacing="1" w:after="100" w:afterAutospacing="1"/>
        <w:ind w:left="720"/>
        <w:rPr>
          <w:rFonts w:ascii="Times New Roman" w:hAnsi="Times New Roman"/>
          <w:b/>
          <w:kern w:val="32"/>
        </w:rPr>
      </w:pPr>
      <w:r w:rsidRPr="00F64CFE">
        <w:rPr>
          <w:rFonts w:ascii="Times New Roman" w:hAnsi="Times New Roman"/>
        </w:rPr>
        <w:t>Search Domains in PPS Data Elements</w:t>
      </w:r>
    </w:p>
    <w:p w14:paraId="41940D5D" w14:textId="77777777" w:rsidR="009265BD" w:rsidRPr="002979F3" w:rsidRDefault="009265BD" w:rsidP="00F64CFE">
      <w:pPr>
        <w:pStyle w:val="BodyText"/>
        <w:spacing w:before="100" w:beforeAutospacing="1" w:after="100" w:afterAutospacing="1"/>
        <w:ind w:left="360"/>
      </w:pPr>
      <w:r w:rsidRPr="002979F3">
        <w:t>There are multiple domain lists</w:t>
      </w:r>
      <w:r w:rsidR="007845A8" w:rsidRPr="002979F3">
        <w:t xml:space="preserve"> that can be managed within PPS</w:t>
      </w:r>
      <w:r w:rsidRPr="002979F3">
        <w:t>-N</w:t>
      </w:r>
      <w:r w:rsidR="007845A8" w:rsidRPr="002979F3">
        <w:t xml:space="preserve">.  The </w:t>
      </w:r>
      <w:r w:rsidRPr="002979F3">
        <w:t>“</w:t>
      </w:r>
      <w:r w:rsidR="007845A8" w:rsidRPr="002979F3">
        <w:t>Search Field</w:t>
      </w:r>
      <w:r w:rsidRPr="002979F3">
        <w:t>” dropdown list shown below lists the types of domain that can be viewed or edited.  It should be noted that t</w:t>
      </w:r>
      <w:r w:rsidR="007845A8" w:rsidRPr="002979F3">
        <w:t xml:space="preserve">he Standard Med Route </w:t>
      </w:r>
      <w:r w:rsidRPr="002979F3">
        <w:t xml:space="preserve">Name items can only be viewed, not edited. </w:t>
      </w:r>
    </w:p>
    <w:p w14:paraId="12EE2D9B" w14:textId="31D7A84F" w:rsidR="00E62ADC" w:rsidRDefault="00E62ADC" w:rsidP="002979F3">
      <w:pPr>
        <w:pStyle w:val="BodyText"/>
        <w:keepNext/>
        <w:spacing w:before="100" w:beforeAutospacing="1" w:after="100" w:afterAutospacing="1"/>
        <w:rPr>
          <w:noProof/>
        </w:rPr>
      </w:pPr>
      <w:bookmarkStart w:id="118" w:name="p039"/>
      <w:bookmarkEnd w:id="118"/>
      <w:r>
        <w:rPr>
          <w:noProof/>
        </w:rPr>
        <w:drawing>
          <wp:inline distT="0" distB="0" distL="0" distR="0" wp14:anchorId="3960B817" wp14:editId="5C63824E">
            <wp:extent cx="5943600" cy="1697486"/>
            <wp:effectExtent l="0" t="0" r="0" b="0"/>
            <wp:docPr id="97" name="Picture 97" descr="PPS Domain Search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28904"/>
                    <a:stretch/>
                  </pic:blipFill>
                  <pic:spPr bwMode="auto">
                    <a:xfrm>
                      <a:off x="0" y="0"/>
                      <a:ext cx="5943600" cy="1697486"/>
                    </a:xfrm>
                    <a:prstGeom prst="rect">
                      <a:avLst/>
                    </a:prstGeom>
                    <a:ln>
                      <a:noFill/>
                    </a:ln>
                    <a:extLst>
                      <a:ext uri="{53640926-AAD7-44D8-BBD7-CCE9431645EC}">
                        <a14:shadowObscured xmlns:a14="http://schemas.microsoft.com/office/drawing/2010/main"/>
                      </a:ext>
                    </a:extLst>
                  </pic:spPr>
                </pic:pic>
              </a:graphicData>
            </a:graphic>
          </wp:inline>
        </w:drawing>
      </w:r>
    </w:p>
    <w:p w14:paraId="41940D5F" w14:textId="6F115944" w:rsidR="00A62C01" w:rsidRPr="002979F3" w:rsidRDefault="00837E5C" w:rsidP="002979F3">
      <w:pPr>
        <w:pStyle w:val="Caption"/>
        <w:spacing w:before="100" w:beforeAutospacing="1" w:after="100" w:afterAutospacing="1"/>
        <w:rPr>
          <w:rFonts w:ascii="Times New Roman" w:hAnsi="Times New Roman"/>
        </w:rPr>
      </w:pPr>
      <w:bookmarkStart w:id="119" w:name="_Toc319063932"/>
      <w:bookmarkStart w:id="120" w:name="_Toc47813957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40</w:t>
      </w:r>
      <w:r w:rsidR="00152CEF">
        <w:rPr>
          <w:rFonts w:ascii="Times New Roman" w:hAnsi="Times New Roman"/>
        </w:rPr>
        <w:fldChar w:fldCharType="end"/>
      </w:r>
      <w:r w:rsidRPr="002979F3">
        <w:rPr>
          <w:rFonts w:ascii="Times New Roman" w:hAnsi="Times New Roman"/>
        </w:rPr>
        <w:t>: PPS Domain Search Fields</w:t>
      </w:r>
      <w:bookmarkEnd w:id="119"/>
      <w:bookmarkEnd w:id="120"/>
    </w:p>
    <w:p w14:paraId="41940D60" w14:textId="0F5959BD" w:rsidR="00003C4F" w:rsidRPr="00F64CFE" w:rsidRDefault="00003C4F" w:rsidP="002A1E57">
      <w:pPr>
        <w:pStyle w:val="ListParagraph"/>
        <w:numPr>
          <w:ilvl w:val="0"/>
          <w:numId w:val="37"/>
        </w:numPr>
        <w:spacing w:before="100" w:beforeAutospacing="1" w:after="100" w:afterAutospacing="1"/>
        <w:ind w:left="720"/>
        <w:rPr>
          <w:rFonts w:ascii="Times New Roman" w:hAnsi="Times New Roman"/>
          <w:b/>
          <w:kern w:val="32"/>
        </w:rPr>
      </w:pPr>
      <w:r w:rsidRPr="00F64CFE">
        <w:rPr>
          <w:rFonts w:ascii="Times New Roman" w:hAnsi="Times New Roman"/>
        </w:rPr>
        <w:t>Review Search Results in PPS Data Elements</w:t>
      </w:r>
    </w:p>
    <w:p w14:paraId="41940D61" w14:textId="77777777" w:rsidR="009265BD" w:rsidRPr="002979F3" w:rsidRDefault="009265BD" w:rsidP="00F64CFE">
      <w:pPr>
        <w:pStyle w:val="BodyText"/>
        <w:spacing w:before="100" w:beforeAutospacing="1" w:after="100" w:afterAutospacing="1"/>
        <w:ind w:left="360"/>
      </w:pPr>
      <w:r w:rsidRPr="002979F3">
        <w:t xml:space="preserve">After the user has selected the appropriate domain in the </w:t>
      </w:r>
      <w:r w:rsidR="0027151D">
        <w:t>“</w:t>
      </w:r>
      <w:r w:rsidRPr="002979F3">
        <w:t>Search Field</w:t>
      </w:r>
      <w:r w:rsidR="0027151D">
        <w:t>”</w:t>
      </w:r>
      <w:r w:rsidRPr="002979F3">
        <w:t xml:space="preserve"> dropdown list, the user will then enter the search criteria text in</w:t>
      </w:r>
      <w:r w:rsidR="007845A8" w:rsidRPr="002979F3">
        <w:t xml:space="preserve"> the </w:t>
      </w:r>
      <w:r w:rsidRPr="002979F3">
        <w:t>“</w:t>
      </w:r>
      <w:r w:rsidR="007845A8" w:rsidRPr="002979F3">
        <w:t>For</w:t>
      </w:r>
      <w:r w:rsidRPr="002979F3">
        <w:t>” textbox and click</w:t>
      </w:r>
      <w:r w:rsidR="0027151D">
        <w:t xml:space="preserve"> the “S</w:t>
      </w:r>
      <w:r w:rsidR="007845A8" w:rsidRPr="002979F3">
        <w:t>earch</w:t>
      </w:r>
      <w:r w:rsidR="0027151D">
        <w:t>”</w:t>
      </w:r>
      <w:r w:rsidR="007845A8" w:rsidRPr="002979F3">
        <w:t xml:space="preserve"> button</w:t>
      </w:r>
      <w:r w:rsidRPr="002979F3">
        <w:t>. The</w:t>
      </w:r>
      <w:r w:rsidR="007845A8" w:rsidRPr="002979F3">
        <w:t xml:space="preserve"> results </w:t>
      </w:r>
      <w:r w:rsidRPr="002979F3">
        <w:t>will be</w:t>
      </w:r>
      <w:r w:rsidR="007845A8" w:rsidRPr="002979F3">
        <w:t xml:space="preserve"> displayed in the search results table</w:t>
      </w:r>
      <w:r w:rsidRPr="002979F3">
        <w:t xml:space="preserve"> as shown below</w:t>
      </w:r>
      <w:r w:rsidR="007845A8" w:rsidRPr="002979F3">
        <w:t>.</w:t>
      </w:r>
      <w:r w:rsidRPr="002979F3">
        <w:t xml:space="preserve"> Note that the text entered in the “For” textbox can include two wildcards, “_” (for any character) and “%” (for any string of characters).</w:t>
      </w:r>
    </w:p>
    <w:p w14:paraId="41940D62" w14:textId="77777777" w:rsidR="00837E5C" w:rsidRPr="002979F3" w:rsidRDefault="00E97F9C" w:rsidP="002979F3">
      <w:pPr>
        <w:pStyle w:val="BodyText"/>
        <w:keepNext/>
        <w:spacing w:before="100" w:beforeAutospacing="1" w:after="100" w:afterAutospacing="1"/>
      </w:pPr>
      <w:r>
        <w:rPr>
          <w:noProof/>
        </w:rPr>
        <w:lastRenderedPageBreak/>
        <w:drawing>
          <wp:inline distT="0" distB="0" distL="0" distR="0" wp14:anchorId="41940F89" wp14:editId="7B60D55D">
            <wp:extent cx="5943042" cy="1647645"/>
            <wp:effectExtent l="0" t="0" r="635" b="0"/>
            <wp:docPr id="42" name="Picture 70" descr="PPS Domain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PS Domain Search Results"/>
                    <pic:cNvPicPr>
                      <a:picLocks noChangeAspect="1" noChangeArrowheads="1"/>
                    </pic:cNvPicPr>
                  </pic:nvPicPr>
                  <pic:blipFill rotWithShape="1">
                    <a:blip r:embed="rId60">
                      <a:extLst>
                        <a:ext uri="{28A0092B-C50C-407E-A947-70E740481C1C}">
                          <a14:useLocalDpi xmlns:a14="http://schemas.microsoft.com/office/drawing/2010/main" val="0"/>
                        </a:ext>
                      </a:extLst>
                    </a:blip>
                    <a:srcRect t="33681"/>
                    <a:stretch/>
                  </pic:blipFill>
                  <pic:spPr bwMode="auto">
                    <a:xfrm>
                      <a:off x="0" y="0"/>
                      <a:ext cx="5949950" cy="1649560"/>
                    </a:xfrm>
                    <a:prstGeom prst="rect">
                      <a:avLst/>
                    </a:prstGeom>
                    <a:noFill/>
                    <a:ln>
                      <a:noFill/>
                    </a:ln>
                    <a:extLst>
                      <a:ext uri="{53640926-AAD7-44D8-BBD7-CCE9431645EC}">
                        <a14:shadowObscured xmlns:a14="http://schemas.microsoft.com/office/drawing/2010/main"/>
                      </a:ext>
                    </a:extLst>
                  </pic:spPr>
                </pic:pic>
              </a:graphicData>
            </a:graphic>
          </wp:inline>
        </w:drawing>
      </w:r>
    </w:p>
    <w:p w14:paraId="41940D63" w14:textId="341C3BA4" w:rsidR="00003C4F" w:rsidRPr="002979F3" w:rsidRDefault="00837E5C" w:rsidP="002979F3">
      <w:pPr>
        <w:pStyle w:val="Caption"/>
        <w:spacing w:before="100" w:beforeAutospacing="1" w:after="100" w:afterAutospacing="1"/>
        <w:rPr>
          <w:rFonts w:ascii="Times New Roman" w:hAnsi="Times New Roman"/>
        </w:rPr>
      </w:pPr>
      <w:bookmarkStart w:id="121" w:name="_Toc319063933"/>
      <w:bookmarkStart w:id="122" w:name="_Toc478139576"/>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41</w:t>
      </w:r>
      <w:r w:rsidR="00152CEF">
        <w:rPr>
          <w:rFonts w:ascii="Times New Roman" w:hAnsi="Times New Roman"/>
        </w:rPr>
        <w:fldChar w:fldCharType="end"/>
      </w:r>
      <w:r w:rsidRPr="002979F3">
        <w:rPr>
          <w:rFonts w:ascii="Times New Roman" w:hAnsi="Times New Roman"/>
        </w:rPr>
        <w:t>: PPS Domain Search Results</w:t>
      </w:r>
      <w:bookmarkEnd w:id="121"/>
      <w:bookmarkEnd w:id="122"/>
    </w:p>
    <w:p w14:paraId="41940D64" w14:textId="77777777" w:rsidR="00003C4F" w:rsidRPr="00F64CFE" w:rsidRDefault="00003C4F" w:rsidP="002A1E57">
      <w:pPr>
        <w:pStyle w:val="ListParagraph"/>
        <w:numPr>
          <w:ilvl w:val="0"/>
          <w:numId w:val="37"/>
        </w:numPr>
        <w:spacing w:before="100" w:beforeAutospacing="1" w:after="100" w:afterAutospacing="1"/>
        <w:ind w:left="720"/>
        <w:rPr>
          <w:rFonts w:ascii="Times New Roman" w:hAnsi="Times New Roman"/>
          <w:b/>
          <w:kern w:val="32"/>
        </w:rPr>
      </w:pPr>
      <w:r w:rsidRPr="00F64CFE">
        <w:rPr>
          <w:rFonts w:ascii="Times New Roman" w:hAnsi="Times New Roman"/>
        </w:rPr>
        <w:t>Select and Review</w:t>
      </w:r>
      <w:r w:rsidR="007A32C5" w:rsidRPr="00F64CFE">
        <w:rPr>
          <w:rFonts w:ascii="Times New Roman" w:hAnsi="Times New Roman"/>
        </w:rPr>
        <w:t>/Edit</w:t>
      </w:r>
      <w:r w:rsidRPr="00F64CFE">
        <w:rPr>
          <w:rFonts w:ascii="Times New Roman" w:hAnsi="Times New Roman"/>
        </w:rPr>
        <w:t xml:space="preserve"> Domain Item Details </w:t>
      </w:r>
    </w:p>
    <w:p w14:paraId="41940D65" w14:textId="77777777" w:rsidR="007A32C5" w:rsidRPr="002979F3" w:rsidRDefault="007845A8" w:rsidP="00F64CFE">
      <w:pPr>
        <w:pStyle w:val="BodyText"/>
        <w:spacing w:before="100" w:beforeAutospacing="1" w:after="100" w:afterAutospacing="1"/>
        <w:ind w:left="360"/>
      </w:pPr>
      <w:r w:rsidRPr="002979F3">
        <w:t>From the search results table, t</w:t>
      </w:r>
      <w:r w:rsidR="00791470" w:rsidRPr="002979F3">
        <w:t>he user will click on the appropriate item link in the “Name” column</w:t>
      </w:r>
      <w:r w:rsidRPr="002979F3">
        <w:t>.  This will display the details of the domain</w:t>
      </w:r>
      <w:r w:rsidR="00791470" w:rsidRPr="002979F3">
        <w:t xml:space="preserve"> item that was chosen.   </w:t>
      </w:r>
      <w:r w:rsidR="007A32C5" w:rsidRPr="002979F3">
        <w:t xml:space="preserve">To modify an item, the user then clicks the hyperlink in the “Field Name” column which displays the current value in a pop-up window and allows the user to edit the value if that field is editable. </w:t>
      </w:r>
    </w:p>
    <w:p w14:paraId="41940D66" w14:textId="77777777" w:rsidR="007A32C5" w:rsidRPr="002979F3" w:rsidRDefault="007A32C5" w:rsidP="00F64CFE">
      <w:pPr>
        <w:pStyle w:val="BodyText"/>
        <w:spacing w:before="100" w:beforeAutospacing="1" w:after="100" w:afterAutospacing="1"/>
        <w:ind w:left="360"/>
      </w:pPr>
      <w:r w:rsidRPr="002979F3">
        <w:t xml:space="preserve">Note that below the A-Z tab itself, there is a legend which describes three possible attributes that may be displayed in brackets [ ] following the name in the “Field Name” column. </w:t>
      </w:r>
    </w:p>
    <w:p w14:paraId="41940D67" w14:textId="77777777" w:rsidR="007A32C5" w:rsidRPr="002979F3" w:rsidRDefault="007A32C5" w:rsidP="002A1E57">
      <w:pPr>
        <w:pStyle w:val="BodyText"/>
        <w:numPr>
          <w:ilvl w:val="0"/>
          <w:numId w:val="18"/>
        </w:numPr>
        <w:spacing w:before="100" w:beforeAutospacing="1" w:after="100" w:afterAutospacing="1"/>
        <w:ind w:left="1080"/>
      </w:pPr>
      <w:r w:rsidRPr="002979F3">
        <w:rPr>
          <w:color w:val="FF0000"/>
        </w:rPr>
        <w:t xml:space="preserve">* </w:t>
      </w:r>
      <w:r w:rsidRPr="002979F3">
        <w:t>– red asterisk indicates a required field which must have a Current Value</w:t>
      </w:r>
    </w:p>
    <w:p w14:paraId="41940D68" w14:textId="77777777" w:rsidR="007A32C5" w:rsidRPr="002979F3" w:rsidRDefault="007A32C5" w:rsidP="002A1E57">
      <w:pPr>
        <w:pStyle w:val="BodyText"/>
        <w:numPr>
          <w:ilvl w:val="0"/>
          <w:numId w:val="18"/>
        </w:numPr>
        <w:spacing w:before="100" w:beforeAutospacing="1" w:after="100" w:afterAutospacing="1"/>
        <w:ind w:left="1080"/>
      </w:pPr>
      <w:r w:rsidRPr="002979F3">
        <w:t>L – local-only field that is not editable by a national manager</w:t>
      </w:r>
    </w:p>
    <w:p w14:paraId="41940D69" w14:textId="77777777" w:rsidR="007A32C5" w:rsidRPr="002979F3" w:rsidRDefault="007A32C5" w:rsidP="002A1E57">
      <w:pPr>
        <w:pStyle w:val="BodyText"/>
        <w:numPr>
          <w:ilvl w:val="0"/>
          <w:numId w:val="18"/>
        </w:numPr>
        <w:spacing w:before="100" w:beforeAutospacing="1" w:after="100" w:afterAutospacing="1"/>
        <w:ind w:left="1080"/>
      </w:pPr>
      <w:r w:rsidRPr="002979F3">
        <w:t>R – read-only field that cannot be edited</w:t>
      </w:r>
    </w:p>
    <w:p w14:paraId="41940D6A" w14:textId="7B1DBADB" w:rsidR="001A2808" w:rsidRPr="002979F3" w:rsidRDefault="00791470" w:rsidP="00F64CFE">
      <w:pPr>
        <w:pStyle w:val="BodyText"/>
        <w:spacing w:before="100" w:beforeAutospacing="1" w:after="100" w:afterAutospacing="1"/>
        <w:ind w:left="360"/>
      </w:pPr>
      <w:r w:rsidRPr="002979F3">
        <w:t>In the</w:t>
      </w:r>
      <w:r w:rsidR="007845A8" w:rsidRPr="002979F3">
        <w:t xml:space="preserve"> example </w:t>
      </w:r>
      <w:r w:rsidRPr="002979F3">
        <w:t xml:space="preserve">shown below, the user performed </w:t>
      </w:r>
      <w:r w:rsidR="007845A8" w:rsidRPr="002979F3">
        <w:t xml:space="preserve">a Dosage Form search </w:t>
      </w:r>
      <w:r w:rsidR="001A2808" w:rsidRPr="002979F3">
        <w:t>and selected the</w:t>
      </w:r>
      <w:r w:rsidR="007845A8" w:rsidRPr="002979F3">
        <w:t xml:space="preserve"> ADAPTER </w:t>
      </w:r>
      <w:r w:rsidR="001A2808" w:rsidRPr="002979F3">
        <w:t>in the search results table</w:t>
      </w:r>
      <w:r w:rsidR="007845A8" w:rsidRPr="002979F3">
        <w:t xml:space="preserve">.   </w:t>
      </w:r>
      <w:r w:rsidR="007A32C5" w:rsidRPr="002979F3">
        <w:t>This displayed</w:t>
      </w:r>
      <w:r w:rsidR="001A2808" w:rsidRPr="002979F3">
        <w:t xml:space="preserve"> the edit page</w:t>
      </w:r>
      <w:r w:rsidR="007A32C5" w:rsidRPr="002979F3">
        <w:t xml:space="preserve"> for that domain item, and showed</w:t>
      </w:r>
      <w:r w:rsidR="001A2808" w:rsidRPr="002979F3">
        <w:t xml:space="preserve"> the “A-Z” tab which lists all the related data fields and their current values.  </w:t>
      </w:r>
      <w:r w:rsidR="007A32C5" w:rsidRPr="002979F3">
        <w:t>Once the user makes any changes in the pop-up window, the user will click the “Save Changes” button which will update the Current Value shown on the page for that domain item. Once the user is done making all changes; then the user will click the “Submit” button to save the changes to the database.</w:t>
      </w:r>
    </w:p>
    <w:p w14:paraId="41940D6B" w14:textId="77777777" w:rsidR="001A2808" w:rsidRPr="002979F3" w:rsidRDefault="001A2808" w:rsidP="002979F3">
      <w:pPr>
        <w:pStyle w:val="BodyText"/>
        <w:spacing w:before="100" w:beforeAutospacing="1" w:after="100" w:afterAutospacing="1"/>
      </w:pPr>
    </w:p>
    <w:p w14:paraId="41940D6C" w14:textId="77777777" w:rsidR="00837E5C" w:rsidRPr="002979F3" w:rsidRDefault="00E97F9C" w:rsidP="002979F3">
      <w:pPr>
        <w:pStyle w:val="BodyText"/>
        <w:keepNext/>
        <w:spacing w:before="100" w:beforeAutospacing="1" w:after="100" w:afterAutospacing="1"/>
      </w:pPr>
      <w:r>
        <w:rPr>
          <w:noProof/>
        </w:rPr>
        <w:lastRenderedPageBreak/>
        <w:drawing>
          <wp:inline distT="0" distB="0" distL="0" distR="0" wp14:anchorId="41940F8B" wp14:editId="3BDA5EC8">
            <wp:extent cx="5943740" cy="2993366"/>
            <wp:effectExtent l="0" t="0" r="0" b="0"/>
            <wp:docPr id="43" name="Picture 71" descr="PPS Domain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PS Domain Edit"/>
                    <pic:cNvPicPr>
                      <a:picLocks noChangeAspect="1" noChangeArrowheads="1"/>
                    </pic:cNvPicPr>
                  </pic:nvPicPr>
                  <pic:blipFill rotWithShape="1">
                    <a:blip r:embed="rId61">
                      <a:extLst>
                        <a:ext uri="{28A0092B-C50C-407E-A947-70E740481C1C}">
                          <a14:useLocalDpi xmlns:a14="http://schemas.microsoft.com/office/drawing/2010/main" val="0"/>
                        </a:ext>
                      </a:extLst>
                    </a:blip>
                    <a:srcRect t="21847"/>
                    <a:stretch/>
                  </pic:blipFill>
                  <pic:spPr bwMode="auto">
                    <a:xfrm>
                      <a:off x="0" y="0"/>
                      <a:ext cx="5949950" cy="2996494"/>
                    </a:xfrm>
                    <a:prstGeom prst="rect">
                      <a:avLst/>
                    </a:prstGeom>
                    <a:noFill/>
                    <a:ln>
                      <a:noFill/>
                    </a:ln>
                    <a:extLst>
                      <a:ext uri="{53640926-AAD7-44D8-BBD7-CCE9431645EC}">
                        <a14:shadowObscured xmlns:a14="http://schemas.microsoft.com/office/drawing/2010/main"/>
                      </a:ext>
                    </a:extLst>
                  </pic:spPr>
                </pic:pic>
              </a:graphicData>
            </a:graphic>
          </wp:inline>
        </w:drawing>
      </w:r>
    </w:p>
    <w:p w14:paraId="41940D6D" w14:textId="15AAB561" w:rsidR="00003C4F" w:rsidRPr="002979F3" w:rsidRDefault="00837E5C" w:rsidP="00120796">
      <w:pPr>
        <w:pStyle w:val="Caption"/>
        <w:spacing w:before="100" w:beforeAutospacing="1" w:after="100" w:afterAutospacing="1"/>
        <w:rPr>
          <w:rFonts w:ascii="Times New Roman" w:hAnsi="Times New Roman"/>
        </w:rPr>
      </w:pPr>
      <w:bookmarkStart w:id="123" w:name="_Toc319063934"/>
      <w:bookmarkStart w:id="124" w:name="_Toc478139577"/>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42</w:t>
      </w:r>
      <w:r w:rsidR="00152CEF">
        <w:rPr>
          <w:rFonts w:ascii="Times New Roman" w:hAnsi="Times New Roman"/>
        </w:rPr>
        <w:fldChar w:fldCharType="end"/>
      </w:r>
      <w:r w:rsidRPr="002979F3">
        <w:rPr>
          <w:rFonts w:ascii="Times New Roman" w:hAnsi="Times New Roman"/>
        </w:rPr>
        <w:t>: PPS Domain Edit</w:t>
      </w:r>
      <w:bookmarkEnd w:id="123"/>
      <w:bookmarkEnd w:id="124"/>
    </w:p>
    <w:p w14:paraId="138486F4" w14:textId="77777777" w:rsidR="00F266E9" w:rsidRDefault="00F266E9">
      <w:pPr>
        <w:rPr>
          <w:rFonts w:eastAsia="Calibri"/>
          <w:szCs w:val="22"/>
        </w:rPr>
      </w:pPr>
      <w:r>
        <w:br w:type="page"/>
      </w:r>
    </w:p>
    <w:p w14:paraId="41940D6E" w14:textId="2BD13254" w:rsidR="00003C4F" w:rsidRPr="00F64CFE" w:rsidRDefault="00C6288A" w:rsidP="002A1E57">
      <w:pPr>
        <w:pStyle w:val="ListParagraph"/>
        <w:numPr>
          <w:ilvl w:val="0"/>
          <w:numId w:val="37"/>
        </w:numPr>
        <w:spacing w:before="100" w:beforeAutospacing="1" w:after="100" w:afterAutospacing="1"/>
        <w:ind w:left="720"/>
        <w:rPr>
          <w:rFonts w:ascii="Times New Roman" w:hAnsi="Times New Roman"/>
          <w:b/>
          <w:kern w:val="32"/>
        </w:rPr>
      </w:pPr>
      <w:r w:rsidRPr="00F64CFE">
        <w:rPr>
          <w:rFonts w:ascii="Times New Roman" w:hAnsi="Times New Roman"/>
        </w:rPr>
        <w:lastRenderedPageBreak/>
        <w:t>Accept</w:t>
      </w:r>
      <w:r w:rsidR="007A32C5" w:rsidRPr="00F64CFE">
        <w:rPr>
          <w:rFonts w:ascii="Times New Roman" w:hAnsi="Times New Roman"/>
        </w:rPr>
        <w:t xml:space="preserve"> Changes for the</w:t>
      </w:r>
      <w:r w:rsidR="00003C4F" w:rsidRPr="00F64CFE">
        <w:rPr>
          <w:rFonts w:ascii="Times New Roman" w:hAnsi="Times New Roman"/>
        </w:rPr>
        <w:t xml:space="preserve"> Domain Item</w:t>
      </w:r>
    </w:p>
    <w:p w14:paraId="41940D6F" w14:textId="77777777" w:rsidR="007845A8" w:rsidRPr="002979F3" w:rsidRDefault="007A32C5" w:rsidP="00F64CFE">
      <w:pPr>
        <w:pStyle w:val="BodyText"/>
        <w:spacing w:before="100" w:beforeAutospacing="1" w:after="100" w:afterAutospacing="1"/>
        <w:ind w:left="360"/>
      </w:pPr>
      <w:r w:rsidRPr="002979F3">
        <w:t>When the user clicks the “Submit”</w:t>
      </w:r>
      <w:r w:rsidR="007845A8" w:rsidRPr="002979F3">
        <w:t xml:space="preserve"> button on the </w:t>
      </w:r>
      <w:r w:rsidR="00B8240F" w:rsidRPr="002979F3">
        <w:t>domain item page</w:t>
      </w:r>
      <w:r w:rsidR="007845A8" w:rsidRPr="002979F3">
        <w:t xml:space="preserve">, </w:t>
      </w:r>
      <w:r w:rsidR="00B8240F" w:rsidRPr="002979F3">
        <w:t>PPS-N will display</w:t>
      </w:r>
      <w:r w:rsidR="007845A8" w:rsidRPr="002979F3">
        <w:t xml:space="preserve"> </w:t>
      </w:r>
      <w:r w:rsidR="00B8240F" w:rsidRPr="002979F3">
        <w:t>a</w:t>
      </w:r>
      <w:r w:rsidR="007845A8" w:rsidRPr="002979F3">
        <w:t xml:space="preserve"> confirmation </w:t>
      </w:r>
      <w:r w:rsidR="00B8240F" w:rsidRPr="002979F3">
        <w:t>page that</w:t>
      </w:r>
      <w:r w:rsidR="007845A8" w:rsidRPr="002979F3">
        <w:t xml:space="preserve"> </w:t>
      </w:r>
      <w:r w:rsidR="00B8240F" w:rsidRPr="002979F3">
        <w:t xml:space="preserve">contains a table showing </w:t>
      </w:r>
      <w:r w:rsidR="007845A8" w:rsidRPr="002979F3">
        <w:t xml:space="preserve">a summary of the changes the user made </w:t>
      </w:r>
      <w:proofErr w:type="gramStart"/>
      <w:r w:rsidR="007845A8" w:rsidRPr="002979F3">
        <w:t>If</w:t>
      </w:r>
      <w:proofErr w:type="gramEnd"/>
      <w:r w:rsidR="007845A8" w:rsidRPr="002979F3">
        <w:t xml:space="preserve"> the </w:t>
      </w:r>
      <w:r w:rsidR="00B8240F" w:rsidRPr="002979F3">
        <w:t>changes are correct, the user will click the “Accept Changes”</w:t>
      </w:r>
      <w:r w:rsidR="007845A8" w:rsidRPr="002979F3">
        <w:t xml:space="preserve"> button and the changes will be saved </w:t>
      </w:r>
      <w:r w:rsidR="00B8240F" w:rsidRPr="002979F3">
        <w:t>to</w:t>
      </w:r>
      <w:r w:rsidR="007845A8" w:rsidRPr="002979F3">
        <w:t xml:space="preserve"> the database.  If the user </w:t>
      </w:r>
      <w:r w:rsidR="00B8240F" w:rsidRPr="002979F3">
        <w:t>needs to undo or modify the change</w:t>
      </w:r>
      <w:r w:rsidR="007845A8" w:rsidRPr="002979F3">
        <w:t xml:space="preserve">, the user </w:t>
      </w:r>
      <w:r w:rsidR="00B8240F" w:rsidRPr="002979F3">
        <w:t xml:space="preserve">will click the “Cancel” </w:t>
      </w:r>
      <w:r w:rsidR="007845A8" w:rsidRPr="002979F3">
        <w:t xml:space="preserve">button </w:t>
      </w:r>
      <w:r w:rsidR="00B8240F" w:rsidRPr="002979F3">
        <w:t xml:space="preserve">and PPS-N will return to the previous page. </w:t>
      </w:r>
    </w:p>
    <w:p w14:paraId="41940D70" w14:textId="77777777" w:rsidR="007845A8" w:rsidRPr="002979F3" w:rsidRDefault="007845A8" w:rsidP="002979F3">
      <w:pPr>
        <w:pStyle w:val="BodyText"/>
        <w:spacing w:before="100" w:beforeAutospacing="1" w:after="100" w:afterAutospacing="1"/>
      </w:pPr>
    </w:p>
    <w:p w14:paraId="41940D71"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8D" wp14:editId="794581C7">
            <wp:extent cx="5951488" cy="1388852"/>
            <wp:effectExtent l="0" t="0" r="0" b="1905"/>
            <wp:docPr id="44" name="Picture 72" descr="PPS Domain Edit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PS Domain Edit Summary"/>
                    <pic:cNvPicPr>
                      <a:picLocks noChangeAspect="1" noChangeArrowheads="1"/>
                    </pic:cNvPicPr>
                  </pic:nvPicPr>
                  <pic:blipFill rotWithShape="1">
                    <a:blip r:embed="rId62">
                      <a:extLst>
                        <a:ext uri="{28A0092B-C50C-407E-A947-70E740481C1C}">
                          <a14:useLocalDpi xmlns:a14="http://schemas.microsoft.com/office/drawing/2010/main" val="0"/>
                        </a:ext>
                      </a:extLst>
                    </a:blip>
                    <a:srcRect t="37597"/>
                    <a:stretch/>
                  </pic:blipFill>
                  <pic:spPr bwMode="auto">
                    <a:xfrm>
                      <a:off x="0" y="0"/>
                      <a:ext cx="5949950" cy="1388493"/>
                    </a:xfrm>
                    <a:prstGeom prst="rect">
                      <a:avLst/>
                    </a:prstGeom>
                    <a:noFill/>
                    <a:ln>
                      <a:noFill/>
                    </a:ln>
                    <a:extLst>
                      <a:ext uri="{53640926-AAD7-44D8-BBD7-CCE9431645EC}">
                        <a14:shadowObscured xmlns:a14="http://schemas.microsoft.com/office/drawing/2010/main"/>
                      </a:ext>
                    </a:extLst>
                  </pic:spPr>
                </pic:pic>
              </a:graphicData>
            </a:graphic>
          </wp:inline>
        </w:drawing>
      </w:r>
    </w:p>
    <w:p w14:paraId="41940D72" w14:textId="52511D8B" w:rsidR="00C6288A" w:rsidRPr="002979F3" w:rsidRDefault="00837E5C" w:rsidP="00120796">
      <w:pPr>
        <w:pStyle w:val="Caption"/>
        <w:spacing w:before="100" w:beforeAutospacing="1" w:after="100" w:afterAutospacing="1"/>
        <w:rPr>
          <w:rFonts w:ascii="Times New Roman" w:hAnsi="Times New Roman"/>
        </w:rPr>
      </w:pPr>
      <w:bookmarkStart w:id="125" w:name="_Toc319063935"/>
      <w:bookmarkStart w:id="126" w:name="_Toc47813957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43</w:t>
      </w:r>
      <w:r w:rsidR="00152CEF">
        <w:rPr>
          <w:rFonts w:ascii="Times New Roman" w:hAnsi="Times New Roman"/>
        </w:rPr>
        <w:fldChar w:fldCharType="end"/>
      </w:r>
      <w:r w:rsidRPr="002979F3">
        <w:rPr>
          <w:rFonts w:ascii="Times New Roman" w:hAnsi="Times New Roman"/>
        </w:rPr>
        <w:t>: PPS Domain Edit Summary</w:t>
      </w:r>
      <w:bookmarkStart w:id="127" w:name="_Toc319063803"/>
      <w:bookmarkEnd w:id="125"/>
      <w:bookmarkEnd w:id="126"/>
    </w:p>
    <w:p w14:paraId="5606D25A" w14:textId="77777777" w:rsidR="00CB2D64" w:rsidRDefault="00CB2D64" w:rsidP="00CB2D64">
      <w:pPr>
        <w:spacing w:before="100" w:beforeAutospacing="1" w:after="100" w:afterAutospacing="1"/>
        <w:rPr>
          <w:szCs w:val="22"/>
          <w:u w:val="single"/>
        </w:rPr>
      </w:pPr>
    </w:p>
    <w:p w14:paraId="41940D73" w14:textId="5E39E839" w:rsidR="00C6288A" w:rsidRPr="002979F3" w:rsidRDefault="00C6288A" w:rsidP="00CB2D64">
      <w:pPr>
        <w:spacing w:before="100" w:beforeAutospacing="1" w:after="100" w:afterAutospacing="1"/>
        <w:rPr>
          <w:b/>
          <w:kern w:val="32"/>
          <w:szCs w:val="22"/>
          <w:u w:val="single"/>
        </w:rPr>
      </w:pPr>
      <w:r w:rsidRPr="002979F3">
        <w:rPr>
          <w:szCs w:val="22"/>
          <w:u w:val="single"/>
        </w:rPr>
        <w:t xml:space="preserve">Error </w:t>
      </w:r>
      <w:proofErr w:type="gramStart"/>
      <w:r w:rsidRPr="002979F3">
        <w:rPr>
          <w:szCs w:val="22"/>
          <w:u w:val="single"/>
        </w:rPr>
        <w:t>During</w:t>
      </w:r>
      <w:proofErr w:type="gramEnd"/>
      <w:r w:rsidRPr="002979F3">
        <w:rPr>
          <w:szCs w:val="22"/>
          <w:u w:val="single"/>
        </w:rPr>
        <w:t xml:space="preserve"> Domain Item Modification</w:t>
      </w:r>
    </w:p>
    <w:p w14:paraId="41940D74" w14:textId="77777777" w:rsidR="00C6288A" w:rsidRPr="002979F3" w:rsidRDefault="00C6288A" w:rsidP="00CB2D64">
      <w:pPr>
        <w:spacing w:before="100" w:beforeAutospacing="1" w:after="100" w:afterAutospacing="1"/>
      </w:pPr>
      <w:r w:rsidRPr="002979F3">
        <w:rPr>
          <w:szCs w:val="22"/>
        </w:rPr>
        <w:t>There will be occasions when PPS-N will display an error message that prevents the modification.  As shown below, the user attempted to inactivate a Dosage Form and PPS-N displayed an error message indicating that this change cannot be made because the dosage form is part of active items. In this case, the user will need to cancel the modification and revise the affected items before the domain item can be inactivated</w:t>
      </w:r>
      <w:r w:rsidRPr="002979F3">
        <w:t>.</w:t>
      </w:r>
    </w:p>
    <w:p w14:paraId="41940D75" w14:textId="77777777" w:rsidR="00DD7040" w:rsidRPr="002979F3" w:rsidRDefault="00E97F9C" w:rsidP="007B522E">
      <w:pPr>
        <w:keepNext/>
        <w:tabs>
          <w:tab w:val="left" w:pos="4950"/>
        </w:tabs>
        <w:spacing w:before="100" w:beforeAutospacing="1" w:after="100" w:afterAutospacing="1"/>
      </w:pPr>
      <w:r>
        <w:rPr>
          <w:noProof/>
        </w:rPr>
        <w:drawing>
          <wp:inline distT="0" distB="0" distL="0" distR="0" wp14:anchorId="41940F8F" wp14:editId="4665A47E">
            <wp:extent cx="5925134" cy="2053086"/>
            <wp:effectExtent l="0" t="0" r="0" b="4445"/>
            <wp:docPr id="45" name="Picture 21" descr="Error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rror Messages"/>
                    <pic:cNvPicPr>
                      <a:picLocks noChangeAspect="1" noChangeArrowheads="1"/>
                    </pic:cNvPicPr>
                  </pic:nvPicPr>
                  <pic:blipFill rotWithShape="1">
                    <a:blip r:embed="rId63">
                      <a:extLst>
                        <a:ext uri="{28A0092B-C50C-407E-A947-70E740481C1C}">
                          <a14:useLocalDpi xmlns:a14="http://schemas.microsoft.com/office/drawing/2010/main" val="0"/>
                        </a:ext>
                      </a:extLst>
                    </a:blip>
                    <a:srcRect t="14695"/>
                    <a:stretch/>
                  </pic:blipFill>
                  <pic:spPr bwMode="auto">
                    <a:xfrm>
                      <a:off x="0" y="0"/>
                      <a:ext cx="5943600" cy="2059485"/>
                    </a:xfrm>
                    <a:prstGeom prst="rect">
                      <a:avLst/>
                    </a:prstGeom>
                    <a:noFill/>
                    <a:ln>
                      <a:noFill/>
                    </a:ln>
                    <a:extLst>
                      <a:ext uri="{53640926-AAD7-44D8-BBD7-CCE9431645EC}">
                        <a14:shadowObscured xmlns:a14="http://schemas.microsoft.com/office/drawing/2010/main"/>
                      </a:ext>
                    </a:extLst>
                  </pic:spPr>
                </pic:pic>
              </a:graphicData>
            </a:graphic>
          </wp:inline>
        </w:drawing>
      </w:r>
    </w:p>
    <w:p w14:paraId="41940D76" w14:textId="182DCC59" w:rsidR="00C6288A" w:rsidRPr="002979F3" w:rsidRDefault="00DD7040" w:rsidP="00120796">
      <w:pPr>
        <w:pStyle w:val="Caption"/>
        <w:spacing w:before="100" w:beforeAutospacing="1" w:after="100" w:afterAutospacing="1"/>
        <w:rPr>
          <w:rFonts w:ascii="Times New Roman" w:hAnsi="Times New Roman"/>
        </w:rPr>
      </w:pPr>
      <w:bookmarkStart w:id="128" w:name="_Toc47813957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44</w:t>
      </w:r>
      <w:r w:rsidR="00152CEF">
        <w:rPr>
          <w:rFonts w:ascii="Times New Roman" w:hAnsi="Times New Roman"/>
        </w:rPr>
        <w:fldChar w:fldCharType="end"/>
      </w:r>
      <w:r w:rsidRPr="002979F3">
        <w:rPr>
          <w:rFonts w:ascii="Times New Roman" w:hAnsi="Times New Roman"/>
        </w:rPr>
        <w:t>: Error Messages</w:t>
      </w:r>
      <w:bookmarkEnd w:id="128"/>
    </w:p>
    <w:p w14:paraId="41940D77" w14:textId="77777777" w:rsidR="00222C20" w:rsidRPr="00F64CFE" w:rsidRDefault="00222C20" w:rsidP="002A1E57">
      <w:pPr>
        <w:pStyle w:val="ListParagraph"/>
        <w:numPr>
          <w:ilvl w:val="0"/>
          <w:numId w:val="37"/>
        </w:numPr>
        <w:spacing w:before="100" w:beforeAutospacing="1" w:after="100" w:afterAutospacing="1"/>
        <w:ind w:left="720"/>
        <w:rPr>
          <w:rFonts w:ascii="Times New Roman" w:hAnsi="Times New Roman"/>
        </w:rPr>
      </w:pPr>
      <w:r w:rsidRPr="00F64CFE">
        <w:rPr>
          <w:rFonts w:ascii="Times New Roman" w:hAnsi="Times New Roman"/>
        </w:rPr>
        <w:t>Create New Domain Item</w:t>
      </w:r>
    </w:p>
    <w:p w14:paraId="41940D78" w14:textId="77777777" w:rsidR="00222C20" w:rsidRPr="002979F3" w:rsidRDefault="00222C20" w:rsidP="00F64CFE">
      <w:pPr>
        <w:spacing w:before="100" w:beforeAutospacing="1" w:after="100" w:afterAutospacing="1"/>
        <w:ind w:left="360"/>
        <w:rPr>
          <w:szCs w:val="22"/>
        </w:rPr>
      </w:pPr>
      <w:r w:rsidRPr="002979F3">
        <w:rPr>
          <w:szCs w:val="22"/>
        </w:rPr>
        <w:t>If the user searched for a domain item and an appropriate entry was not found, the user could create one using the Open Blank Template link that is found below the search results table, as shown below.</w:t>
      </w:r>
    </w:p>
    <w:p w14:paraId="41940D79" w14:textId="77777777" w:rsidR="00222C20" w:rsidRPr="002979F3" w:rsidRDefault="00222C20" w:rsidP="002979F3">
      <w:pPr>
        <w:spacing w:before="100" w:beforeAutospacing="1" w:after="100" w:afterAutospacing="1"/>
        <w:rPr>
          <w:szCs w:val="22"/>
        </w:rPr>
      </w:pPr>
    </w:p>
    <w:p w14:paraId="41940D7A" w14:textId="77777777" w:rsidR="00A729AF" w:rsidRPr="002979F3" w:rsidRDefault="00E97F9C" w:rsidP="002979F3">
      <w:pPr>
        <w:keepNext/>
        <w:spacing w:before="100" w:beforeAutospacing="1" w:after="100" w:afterAutospacing="1"/>
      </w:pPr>
      <w:r>
        <w:rPr>
          <w:noProof/>
        </w:rPr>
        <w:drawing>
          <wp:inline distT="0" distB="0" distL="0" distR="0" wp14:anchorId="41940F91" wp14:editId="29FB3CCA">
            <wp:extent cx="5943042" cy="1656271"/>
            <wp:effectExtent l="0" t="0" r="635" b="1270"/>
            <wp:docPr id="46" name="Picture 15" descr="Open Blank Template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pen Blank Template Link"/>
                    <pic:cNvPicPr>
                      <a:picLocks noChangeAspect="1" noChangeArrowheads="1"/>
                    </pic:cNvPicPr>
                  </pic:nvPicPr>
                  <pic:blipFill rotWithShape="1">
                    <a:blip r:embed="rId60">
                      <a:extLst>
                        <a:ext uri="{28A0092B-C50C-407E-A947-70E740481C1C}">
                          <a14:useLocalDpi xmlns:a14="http://schemas.microsoft.com/office/drawing/2010/main" val="0"/>
                        </a:ext>
                      </a:extLst>
                    </a:blip>
                    <a:srcRect t="33333"/>
                    <a:stretch/>
                  </pic:blipFill>
                  <pic:spPr bwMode="auto">
                    <a:xfrm>
                      <a:off x="0" y="0"/>
                      <a:ext cx="5949950" cy="1658196"/>
                    </a:xfrm>
                    <a:prstGeom prst="rect">
                      <a:avLst/>
                    </a:prstGeom>
                    <a:noFill/>
                    <a:ln>
                      <a:noFill/>
                    </a:ln>
                    <a:extLst>
                      <a:ext uri="{53640926-AAD7-44D8-BBD7-CCE9431645EC}">
                        <a14:shadowObscured xmlns:a14="http://schemas.microsoft.com/office/drawing/2010/main"/>
                      </a:ext>
                    </a:extLst>
                  </pic:spPr>
                </pic:pic>
              </a:graphicData>
            </a:graphic>
          </wp:inline>
        </w:drawing>
      </w:r>
    </w:p>
    <w:p w14:paraId="41940D7B" w14:textId="7AA2A1A1" w:rsidR="00222C20" w:rsidRPr="002979F3" w:rsidRDefault="00A729AF" w:rsidP="00120796">
      <w:pPr>
        <w:pStyle w:val="Caption"/>
        <w:spacing w:before="100" w:beforeAutospacing="1" w:after="100" w:afterAutospacing="1"/>
        <w:rPr>
          <w:rFonts w:ascii="Times New Roman" w:hAnsi="Times New Roman"/>
          <w:sz w:val="22"/>
          <w:szCs w:val="22"/>
        </w:rPr>
      </w:pPr>
      <w:bookmarkStart w:id="129" w:name="_Toc47813958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45</w:t>
      </w:r>
      <w:r w:rsidR="00152CEF">
        <w:rPr>
          <w:rFonts w:ascii="Times New Roman" w:hAnsi="Times New Roman"/>
        </w:rPr>
        <w:fldChar w:fldCharType="end"/>
      </w:r>
      <w:r w:rsidRPr="002979F3">
        <w:rPr>
          <w:rFonts w:ascii="Times New Roman" w:hAnsi="Times New Roman"/>
        </w:rPr>
        <w:t>: Open Blank Template Link</w:t>
      </w:r>
      <w:bookmarkEnd w:id="129"/>
    </w:p>
    <w:p w14:paraId="41940D7C" w14:textId="77777777" w:rsidR="00222C20" w:rsidRPr="002979F3" w:rsidRDefault="00222C20" w:rsidP="00F64CFE">
      <w:pPr>
        <w:spacing w:before="100" w:beforeAutospacing="1" w:after="100" w:afterAutospacing="1"/>
        <w:ind w:left="360"/>
        <w:rPr>
          <w:szCs w:val="22"/>
        </w:rPr>
      </w:pPr>
      <w:r w:rsidRPr="002979F3">
        <w:rPr>
          <w:szCs w:val="22"/>
        </w:rPr>
        <w:t xml:space="preserve">Each of the domain templates is different  Some of very short, while others, like the Dosage Form Name template shown below, have lots of fields that could be completed.  When the page appears, the user will complete the relevant fields, </w:t>
      </w:r>
      <w:r w:rsidR="00D07AAC" w:rsidRPr="002979F3">
        <w:rPr>
          <w:szCs w:val="22"/>
        </w:rPr>
        <w:t xml:space="preserve">and as a minimum all of the required fields (indicated by a red asterisk </w:t>
      </w:r>
      <w:r w:rsidR="00D07AAC" w:rsidRPr="002979F3">
        <w:rPr>
          <w:color w:val="FF0000"/>
          <w:szCs w:val="22"/>
        </w:rPr>
        <w:t>*</w:t>
      </w:r>
      <w:r w:rsidR="00D07AAC" w:rsidRPr="002979F3">
        <w:rPr>
          <w:szCs w:val="22"/>
        </w:rPr>
        <w:t>).</w:t>
      </w:r>
    </w:p>
    <w:p w14:paraId="41940D7D" w14:textId="77777777" w:rsidR="00A729AF" w:rsidRPr="002979F3" w:rsidRDefault="00E97F9C" w:rsidP="002979F3">
      <w:pPr>
        <w:keepNext/>
        <w:spacing w:before="100" w:beforeAutospacing="1" w:after="100" w:afterAutospacing="1"/>
      </w:pPr>
      <w:r>
        <w:rPr>
          <w:noProof/>
          <w:szCs w:val="22"/>
        </w:rPr>
        <w:drawing>
          <wp:inline distT="0" distB="0" distL="0" distR="0" wp14:anchorId="41940F93" wp14:editId="112AB1F5">
            <wp:extent cx="5949902" cy="2648310"/>
            <wp:effectExtent l="0" t="0" r="0" b="0"/>
            <wp:docPr id="47" name="Picture 18" descr="Dosage Form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sage Form Template"/>
                    <pic:cNvPicPr>
                      <a:picLocks noChangeAspect="1" noChangeArrowheads="1"/>
                    </pic:cNvPicPr>
                  </pic:nvPicPr>
                  <pic:blipFill rotWithShape="1">
                    <a:blip r:embed="rId64">
                      <a:extLst>
                        <a:ext uri="{28A0092B-C50C-407E-A947-70E740481C1C}">
                          <a14:useLocalDpi xmlns:a14="http://schemas.microsoft.com/office/drawing/2010/main" val="0"/>
                        </a:ext>
                      </a:extLst>
                    </a:blip>
                    <a:srcRect t="11528"/>
                    <a:stretch/>
                  </pic:blipFill>
                  <pic:spPr bwMode="auto">
                    <a:xfrm>
                      <a:off x="0" y="0"/>
                      <a:ext cx="5949950" cy="2648331"/>
                    </a:xfrm>
                    <a:prstGeom prst="rect">
                      <a:avLst/>
                    </a:prstGeom>
                    <a:noFill/>
                    <a:ln>
                      <a:noFill/>
                    </a:ln>
                    <a:extLst>
                      <a:ext uri="{53640926-AAD7-44D8-BBD7-CCE9431645EC}">
                        <a14:shadowObscured xmlns:a14="http://schemas.microsoft.com/office/drawing/2010/main"/>
                      </a:ext>
                    </a:extLst>
                  </pic:spPr>
                </pic:pic>
              </a:graphicData>
            </a:graphic>
          </wp:inline>
        </w:drawing>
      </w:r>
    </w:p>
    <w:p w14:paraId="41940D7E" w14:textId="22D55CD7" w:rsidR="00222C20" w:rsidRPr="002979F3" w:rsidRDefault="00A729AF" w:rsidP="00120796">
      <w:pPr>
        <w:pStyle w:val="Caption"/>
        <w:spacing w:before="100" w:beforeAutospacing="1" w:after="100" w:afterAutospacing="1"/>
        <w:rPr>
          <w:rFonts w:ascii="Times New Roman" w:hAnsi="Times New Roman"/>
          <w:sz w:val="22"/>
          <w:szCs w:val="22"/>
        </w:rPr>
      </w:pPr>
      <w:bookmarkStart w:id="130" w:name="_Toc47813958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46</w:t>
      </w:r>
      <w:r w:rsidR="00152CEF">
        <w:rPr>
          <w:rFonts w:ascii="Times New Roman" w:hAnsi="Times New Roman"/>
        </w:rPr>
        <w:fldChar w:fldCharType="end"/>
      </w:r>
      <w:r w:rsidRPr="002979F3">
        <w:rPr>
          <w:rFonts w:ascii="Times New Roman" w:hAnsi="Times New Roman"/>
        </w:rPr>
        <w:t>: Dosage Form Template</w:t>
      </w:r>
      <w:bookmarkEnd w:id="130"/>
    </w:p>
    <w:p w14:paraId="7A5FFDBB" w14:textId="53B102AE" w:rsidR="00A91D49" w:rsidRDefault="00D07AAC" w:rsidP="00A91D49">
      <w:pPr>
        <w:tabs>
          <w:tab w:val="left" w:pos="360"/>
        </w:tabs>
        <w:spacing w:before="100" w:beforeAutospacing="1" w:after="100" w:afterAutospacing="1"/>
        <w:ind w:left="360"/>
        <w:rPr>
          <w:szCs w:val="22"/>
        </w:rPr>
      </w:pPr>
      <w:r w:rsidRPr="002979F3">
        <w:rPr>
          <w:szCs w:val="22"/>
        </w:rPr>
        <w:t>When the user is finished entering the appropriate information for the new domain item, the user will click the “Submit” button and the domain item</w:t>
      </w:r>
      <w:r w:rsidR="00A91D49">
        <w:rPr>
          <w:szCs w:val="22"/>
        </w:rPr>
        <w:t xml:space="preserve"> will be saved to the database.</w:t>
      </w:r>
    </w:p>
    <w:p w14:paraId="21476FC7" w14:textId="77777777" w:rsidR="00A91D49" w:rsidRPr="002979F3" w:rsidRDefault="00A91D49" w:rsidP="00A91D49">
      <w:pPr>
        <w:tabs>
          <w:tab w:val="left" w:pos="360"/>
        </w:tabs>
        <w:spacing w:before="100" w:beforeAutospacing="1" w:after="100" w:afterAutospacing="1"/>
        <w:rPr>
          <w:szCs w:val="22"/>
        </w:rPr>
      </w:pPr>
    </w:p>
    <w:p w14:paraId="41940D80" w14:textId="77777777" w:rsidR="00003C4F" w:rsidRPr="002979F3" w:rsidRDefault="00AC2139" w:rsidP="004001A5">
      <w:pPr>
        <w:pStyle w:val="Heading3"/>
      </w:pPr>
      <w:bookmarkStart w:id="131" w:name="_Toc478139650"/>
      <w:r w:rsidRPr="002979F3">
        <w:t>PPS Data Requests Tab</w:t>
      </w:r>
      <w:bookmarkEnd w:id="127"/>
      <w:bookmarkEnd w:id="131"/>
    </w:p>
    <w:p w14:paraId="41940D81" w14:textId="77777777" w:rsidR="00222C20" w:rsidRPr="002979F3" w:rsidRDefault="00222C20" w:rsidP="002979F3">
      <w:pPr>
        <w:pStyle w:val="BodyText"/>
        <w:spacing w:before="100" w:beforeAutospacing="1" w:after="100" w:afterAutospacing="1"/>
      </w:pPr>
      <w:r w:rsidRPr="002979F3">
        <w:t>Once a new domain item has been create</w:t>
      </w:r>
      <w:r w:rsidR="00C45069">
        <w:t>d and saved to the database, it</w:t>
      </w:r>
      <w:r w:rsidRPr="002979F3">
        <w:t xml:space="preserve">s approval state is marked as “Pending”, indicating that it needs to be reviewed and approved. This is also the case for some item modifications where the user makes a change to an existing item and that change also requires review and approval.  These items are now considered approval requests, and are made available to users with </w:t>
      </w:r>
      <w:r w:rsidRPr="002979F3">
        <w:lastRenderedPageBreak/>
        <w:t xml:space="preserve">appropriate permissions to approve such requests.  To view these “Pending” </w:t>
      </w:r>
      <w:r w:rsidR="00A729AF" w:rsidRPr="002979F3">
        <w:t xml:space="preserve">domain item </w:t>
      </w:r>
      <w:r w:rsidRPr="002979F3">
        <w:t xml:space="preserve">requests, the user selects the </w:t>
      </w:r>
      <w:r w:rsidR="00A729AF" w:rsidRPr="002979F3">
        <w:t xml:space="preserve">PPS Data </w:t>
      </w:r>
      <w:r w:rsidRPr="002979F3">
        <w:t xml:space="preserve">Requests tab.  As shown below, the items in the ‘Pending’ state are organized in various sub-states so that the user can use these as filters when they perform a search for the pending </w:t>
      </w:r>
      <w:r w:rsidR="00A729AF" w:rsidRPr="002979F3">
        <w:t xml:space="preserve">domain </w:t>
      </w:r>
      <w:r w:rsidRPr="002979F3">
        <w:t xml:space="preserve">requests. </w:t>
      </w:r>
    </w:p>
    <w:p w14:paraId="41940D82"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95" wp14:editId="3C3C4184">
            <wp:extent cx="5952226" cy="858701"/>
            <wp:effectExtent l="0" t="0" r="0" b="0"/>
            <wp:docPr id="48" name="Picture 73" descr="PPS Data (Domain)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PS Data (Domain) Requests"/>
                    <pic:cNvPicPr>
                      <a:picLocks noChangeAspect="1" noChangeArrowheads="1"/>
                    </pic:cNvPicPr>
                  </pic:nvPicPr>
                  <pic:blipFill rotWithShape="1">
                    <a:blip r:embed="rId65">
                      <a:extLst>
                        <a:ext uri="{28A0092B-C50C-407E-A947-70E740481C1C}">
                          <a14:useLocalDpi xmlns:a14="http://schemas.microsoft.com/office/drawing/2010/main" val="0"/>
                        </a:ext>
                      </a:extLst>
                    </a:blip>
                    <a:srcRect t="49353"/>
                    <a:stretch/>
                  </pic:blipFill>
                  <pic:spPr bwMode="auto">
                    <a:xfrm>
                      <a:off x="0" y="0"/>
                      <a:ext cx="5949950" cy="858373"/>
                    </a:xfrm>
                    <a:prstGeom prst="rect">
                      <a:avLst/>
                    </a:prstGeom>
                    <a:noFill/>
                    <a:ln>
                      <a:noFill/>
                    </a:ln>
                    <a:extLst>
                      <a:ext uri="{53640926-AAD7-44D8-BBD7-CCE9431645EC}">
                        <a14:shadowObscured xmlns:a14="http://schemas.microsoft.com/office/drawing/2010/main"/>
                      </a:ext>
                    </a:extLst>
                  </pic:spPr>
                </pic:pic>
              </a:graphicData>
            </a:graphic>
          </wp:inline>
        </w:drawing>
      </w:r>
    </w:p>
    <w:p w14:paraId="41940D83" w14:textId="7E3EE980" w:rsidR="00AC2139" w:rsidRPr="002979F3" w:rsidRDefault="00837E5C" w:rsidP="002979F3">
      <w:pPr>
        <w:pStyle w:val="Caption"/>
        <w:spacing w:before="100" w:beforeAutospacing="1" w:after="100" w:afterAutospacing="1"/>
        <w:rPr>
          <w:rFonts w:ascii="Times New Roman" w:hAnsi="Times New Roman"/>
        </w:rPr>
      </w:pPr>
      <w:bookmarkStart w:id="132" w:name="_Toc319063936"/>
      <w:bookmarkStart w:id="133" w:name="_Toc47813958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47</w:t>
      </w:r>
      <w:r w:rsidR="00152CEF">
        <w:rPr>
          <w:rFonts w:ascii="Times New Roman" w:hAnsi="Times New Roman"/>
        </w:rPr>
        <w:fldChar w:fldCharType="end"/>
      </w:r>
      <w:r w:rsidRPr="002979F3">
        <w:rPr>
          <w:rFonts w:ascii="Times New Roman" w:hAnsi="Times New Roman"/>
        </w:rPr>
        <w:t xml:space="preserve">: PPS </w:t>
      </w:r>
      <w:r w:rsidR="009E3561" w:rsidRPr="002979F3">
        <w:rPr>
          <w:rFonts w:ascii="Times New Roman" w:hAnsi="Times New Roman"/>
        </w:rPr>
        <w:t>Data (Domain)</w:t>
      </w:r>
      <w:r w:rsidRPr="002979F3">
        <w:rPr>
          <w:rFonts w:ascii="Times New Roman" w:hAnsi="Times New Roman"/>
        </w:rPr>
        <w:t xml:space="preserve"> Requests</w:t>
      </w:r>
      <w:bookmarkEnd w:id="132"/>
      <w:bookmarkEnd w:id="133"/>
    </w:p>
    <w:p w14:paraId="41940D84" w14:textId="77777777" w:rsidR="00262134" w:rsidRPr="004422BF" w:rsidRDefault="00262134" w:rsidP="002A1E57">
      <w:pPr>
        <w:pStyle w:val="ListParagraph"/>
        <w:numPr>
          <w:ilvl w:val="0"/>
          <w:numId w:val="38"/>
        </w:numPr>
        <w:spacing w:before="100" w:beforeAutospacing="1" w:after="100" w:afterAutospacing="1"/>
        <w:ind w:left="720"/>
        <w:rPr>
          <w:rFonts w:ascii="Times New Roman" w:hAnsi="Times New Roman"/>
        </w:rPr>
      </w:pPr>
      <w:r w:rsidRPr="004422BF">
        <w:rPr>
          <w:rFonts w:ascii="Times New Roman" w:hAnsi="Times New Roman"/>
        </w:rPr>
        <w:t>Select the Appropriate Filter Checkbox(</w:t>
      </w:r>
      <w:proofErr w:type="spellStart"/>
      <w:r w:rsidRPr="004422BF">
        <w:rPr>
          <w:rFonts w:ascii="Times New Roman" w:hAnsi="Times New Roman"/>
        </w:rPr>
        <w:t>es</w:t>
      </w:r>
      <w:proofErr w:type="spellEnd"/>
      <w:r w:rsidRPr="004422BF">
        <w:rPr>
          <w:rFonts w:ascii="Times New Roman" w:hAnsi="Times New Roman"/>
        </w:rPr>
        <w:t>)</w:t>
      </w:r>
    </w:p>
    <w:p w14:paraId="41940D85" w14:textId="77777777" w:rsidR="00262134" w:rsidRPr="00120796" w:rsidRDefault="00262134" w:rsidP="004422BF">
      <w:pPr>
        <w:pStyle w:val="BodyText"/>
        <w:spacing w:before="100" w:beforeAutospacing="1" w:after="100" w:afterAutospacing="1"/>
        <w:ind w:left="360"/>
      </w:pPr>
      <w:r w:rsidRPr="002979F3">
        <w:t xml:space="preserve">To view the requests, the user will select the appropriate </w:t>
      </w:r>
      <w:proofErr w:type="gramStart"/>
      <w:r w:rsidRPr="002979F3">
        <w:t>checkbox(</w:t>
      </w:r>
      <w:proofErr w:type="spellStart"/>
      <w:proofErr w:type="gramEnd"/>
      <w:r w:rsidRPr="002979F3">
        <w:t>es</w:t>
      </w:r>
      <w:proofErr w:type="spellEnd"/>
      <w:r w:rsidRPr="002979F3">
        <w:t xml:space="preserve">) and then click the </w:t>
      </w:r>
      <w:r w:rsidR="00B51923">
        <w:t>“</w:t>
      </w:r>
      <w:r w:rsidRPr="002979F3">
        <w:t>Search</w:t>
      </w:r>
      <w:r w:rsidR="00B51923">
        <w:t>”</w:t>
      </w:r>
      <w:r w:rsidRPr="002979F3">
        <w:t xml:space="preserve"> button. Descriptions of the various request type filters (sub-states) are below:</w:t>
      </w:r>
    </w:p>
    <w:p w14:paraId="41940D86" w14:textId="7905FE46" w:rsidR="00CB3139" w:rsidRPr="002979F3" w:rsidRDefault="00CB3139" w:rsidP="002979F3">
      <w:pPr>
        <w:pStyle w:val="Caption"/>
        <w:keepNext/>
        <w:spacing w:before="100" w:beforeAutospacing="1" w:after="100" w:afterAutospacing="1"/>
        <w:rPr>
          <w:rFonts w:ascii="Times New Roman" w:hAnsi="Times New Roman"/>
        </w:rPr>
      </w:pPr>
      <w:bookmarkStart w:id="134" w:name="_Toc478139437"/>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6</w:t>
      </w:r>
      <w:r w:rsidR="009B267F">
        <w:rPr>
          <w:rFonts w:ascii="Times New Roman" w:hAnsi="Times New Roman"/>
        </w:rPr>
        <w:fldChar w:fldCharType="end"/>
      </w:r>
      <w:r w:rsidRPr="002979F3">
        <w:rPr>
          <w:rFonts w:ascii="Times New Roman" w:hAnsi="Times New Roman"/>
        </w:rPr>
        <w:t>: Domain Request Type Filters</w:t>
      </w:r>
      <w:bookmarkEnd w:id="134"/>
    </w:p>
    <w:tbl>
      <w:tblPr>
        <w:tblW w:w="0" w:type="auto"/>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3708"/>
        <w:gridCol w:w="5868"/>
      </w:tblGrid>
      <w:tr w:rsidR="0052084F" w:rsidRPr="0052084F" w14:paraId="41940D89" w14:textId="77777777" w:rsidTr="00F4542C">
        <w:trPr>
          <w:cantSplit/>
          <w:tblHeader/>
        </w:trPr>
        <w:tc>
          <w:tcPr>
            <w:tcW w:w="3708" w:type="dxa"/>
            <w:tcBorders>
              <w:top w:val="single" w:sz="8" w:space="0" w:color="4F81BD"/>
              <w:bottom w:val="single" w:sz="8" w:space="0" w:color="4F81BD"/>
            </w:tcBorders>
            <w:shd w:val="clear" w:color="auto" w:fill="D9D9D9"/>
          </w:tcPr>
          <w:p w14:paraId="41940D87"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Request Type Filters</w:t>
            </w:r>
          </w:p>
        </w:tc>
        <w:tc>
          <w:tcPr>
            <w:tcW w:w="5868" w:type="dxa"/>
            <w:tcBorders>
              <w:top w:val="single" w:sz="8" w:space="0" w:color="4F81BD"/>
              <w:bottom w:val="single" w:sz="8" w:space="0" w:color="4F81BD"/>
            </w:tcBorders>
            <w:shd w:val="clear" w:color="auto" w:fill="D9D9D9"/>
          </w:tcPr>
          <w:p w14:paraId="41940D88" w14:textId="77777777" w:rsidR="00262134" w:rsidRPr="00FD36A4" w:rsidRDefault="00262134" w:rsidP="00FD36A4">
            <w:pPr>
              <w:spacing w:before="100" w:beforeAutospacing="1" w:after="100" w:afterAutospacing="1"/>
              <w:rPr>
                <w:rFonts w:eastAsia="Calibri"/>
                <w:b/>
                <w:bCs/>
                <w:szCs w:val="22"/>
              </w:rPr>
            </w:pPr>
          </w:p>
        </w:tc>
      </w:tr>
      <w:tr w:rsidR="00262134" w:rsidRPr="002979F3" w14:paraId="41940D8C" w14:textId="77777777" w:rsidTr="00F4542C">
        <w:trPr>
          <w:cantSplit/>
          <w:trHeight w:val="20"/>
        </w:trPr>
        <w:tc>
          <w:tcPr>
            <w:tcW w:w="3708" w:type="dxa"/>
            <w:tcBorders>
              <w:top w:val="single" w:sz="8" w:space="0" w:color="4F81BD"/>
              <w:left w:val="single" w:sz="8" w:space="0" w:color="4F81BD"/>
              <w:bottom w:val="single" w:sz="8" w:space="0" w:color="4F81BD"/>
            </w:tcBorders>
            <w:shd w:val="clear" w:color="auto" w:fill="auto"/>
          </w:tcPr>
          <w:p w14:paraId="41940D8A"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All Requests</w:t>
            </w:r>
          </w:p>
        </w:tc>
        <w:tc>
          <w:tcPr>
            <w:tcW w:w="5868" w:type="dxa"/>
            <w:tcBorders>
              <w:top w:val="single" w:sz="8" w:space="0" w:color="4F81BD"/>
              <w:bottom w:val="single" w:sz="8" w:space="0" w:color="4F81BD"/>
              <w:right w:val="single" w:sz="8" w:space="0" w:color="4F81BD"/>
            </w:tcBorders>
            <w:shd w:val="clear" w:color="auto" w:fill="auto"/>
          </w:tcPr>
          <w:p w14:paraId="41940D8B" w14:textId="77777777" w:rsidR="00262134" w:rsidRPr="00FD36A4" w:rsidRDefault="00262134" w:rsidP="00FD36A4">
            <w:pPr>
              <w:pStyle w:val="wdnormal"/>
              <w:spacing w:before="100" w:beforeAutospacing="1" w:after="100" w:afterAutospacing="1"/>
              <w:rPr>
                <w:rFonts w:ascii="Times New Roman" w:hAnsi="Times New Roman"/>
              </w:rPr>
            </w:pPr>
            <w:r w:rsidRPr="00FD36A4">
              <w:rPr>
                <w:rFonts w:ascii="Times New Roman" w:hAnsi="Times New Roman"/>
              </w:rPr>
              <w:t>This is the default check box selection, and it will display all requests that are pending action.</w:t>
            </w:r>
          </w:p>
        </w:tc>
      </w:tr>
      <w:tr w:rsidR="00262134" w:rsidRPr="002979F3" w14:paraId="41940D8F" w14:textId="77777777" w:rsidTr="00F4542C">
        <w:trPr>
          <w:cantSplit/>
          <w:trHeight w:val="20"/>
        </w:trPr>
        <w:tc>
          <w:tcPr>
            <w:tcW w:w="3708" w:type="dxa"/>
            <w:shd w:val="clear" w:color="auto" w:fill="auto"/>
          </w:tcPr>
          <w:p w14:paraId="41940D8D"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Pending Addition</w:t>
            </w:r>
          </w:p>
        </w:tc>
        <w:tc>
          <w:tcPr>
            <w:tcW w:w="5868" w:type="dxa"/>
            <w:shd w:val="clear" w:color="auto" w:fill="auto"/>
          </w:tcPr>
          <w:p w14:paraId="41940D8E" w14:textId="77777777" w:rsidR="00262134" w:rsidRPr="00FD36A4" w:rsidRDefault="0026213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pending requests with a Request Type of Addition and a Request Status of Pending Approval.</w:t>
            </w:r>
          </w:p>
        </w:tc>
      </w:tr>
      <w:tr w:rsidR="00262134" w:rsidRPr="002979F3" w14:paraId="41940D92" w14:textId="77777777" w:rsidTr="00F4542C">
        <w:trPr>
          <w:cantSplit/>
          <w:trHeight w:val="20"/>
        </w:trPr>
        <w:tc>
          <w:tcPr>
            <w:tcW w:w="3708" w:type="dxa"/>
            <w:tcBorders>
              <w:top w:val="single" w:sz="8" w:space="0" w:color="4F81BD"/>
              <w:left w:val="single" w:sz="8" w:space="0" w:color="4F81BD"/>
              <w:bottom w:val="single" w:sz="8" w:space="0" w:color="4F81BD"/>
            </w:tcBorders>
            <w:shd w:val="clear" w:color="auto" w:fill="auto"/>
          </w:tcPr>
          <w:p w14:paraId="41940D90"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Pending 2</w:t>
            </w:r>
            <w:r w:rsidRPr="00FD36A4">
              <w:rPr>
                <w:rFonts w:eastAsia="Calibri"/>
                <w:b/>
                <w:bCs/>
                <w:szCs w:val="22"/>
                <w:vertAlign w:val="superscript"/>
              </w:rPr>
              <w:t>nd</w:t>
            </w:r>
            <w:r w:rsidRPr="00FD36A4">
              <w:rPr>
                <w:rFonts w:eastAsia="Calibri"/>
                <w:b/>
                <w:bCs/>
                <w:szCs w:val="22"/>
              </w:rPr>
              <w:t xml:space="preserve"> Approval Addition</w:t>
            </w:r>
          </w:p>
        </w:tc>
        <w:tc>
          <w:tcPr>
            <w:tcW w:w="5868" w:type="dxa"/>
            <w:tcBorders>
              <w:top w:val="single" w:sz="8" w:space="0" w:color="4F81BD"/>
              <w:bottom w:val="single" w:sz="8" w:space="0" w:color="4F81BD"/>
              <w:right w:val="single" w:sz="8" w:space="0" w:color="4F81BD"/>
            </w:tcBorders>
            <w:shd w:val="clear" w:color="auto" w:fill="auto"/>
          </w:tcPr>
          <w:p w14:paraId="41940D91" w14:textId="77777777" w:rsidR="00262134" w:rsidRPr="00FD36A4" w:rsidRDefault="0026213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pending requests with a Request Type of Addition and a Request Status of Pending Second Approval.</w:t>
            </w:r>
          </w:p>
        </w:tc>
      </w:tr>
      <w:tr w:rsidR="00262134" w:rsidRPr="002979F3" w14:paraId="41940D95" w14:textId="77777777" w:rsidTr="00F4542C">
        <w:trPr>
          <w:cantSplit/>
          <w:trHeight w:val="20"/>
        </w:trPr>
        <w:tc>
          <w:tcPr>
            <w:tcW w:w="3708" w:type="dxa"/>
            <w:shd w:val="clear" w:color="auto" w:fill="auto"/>
          </w:tcPr>
          <w:p w14:paraId="41940D93"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Pending 2</w:t>
            </w:r>
            <w:r w:rsidRPr="00FD36A4">
              <w:rPr>
                <w:rFonts w:eastAsia="Calibri"/>
                <w:b/>
                <w:bCs/>
                <w:szCs w:val="22"/>
                <w:vertAlign w:val="superscript"/>
              </w:rPr>
              <w:t>nd</w:t>
            </w:r>
            <w:r w:rsidRPr="00FD36A4">
              <w:rPr>
                <w:rFonts w:eastAsia="Calibri"/>
                <w:b/>
                <w:bCs/>
                <w:szCs w:val="22"/>
              </w:rPr>
              <w:t xml:space="preserve"> Approval Modification</w:t>
            </w:r>
          </w:p>
        </w:tc>
        <w:tc>
          <w:tcPr>
            <w:tcW w:w="5868" w:type="dxa"/>
            <w:shd w:val="clear" w:color="auto" w:fill="auto"/>
          </w:tcPr>
          <w:p w14:paraId="41940D94" w14:textId="77777777" w:rsidR="00262134" w:rsidRPr="00FD36A4" w:rsidRDefault="00262134" w:rsidP="00FD36A4">
            <w:pPr>
              <w:spacing w:before="100" w:beforeAutospacing="1" w:after="100" w:afterAutospacing="1"/>
              <w:rPr>
                <w:rFonts w:eastAsia="Calibri"/>
                <w:szCs w:val="22"/>
              </w:rPr>
            </w:pPr>
            <w:r w:rsidRPr="00FD36A4">
              <w:rPr>
                <w:rFonts w:eastAsia="Calibri"/>
                <w:szCs w:val="22"/>
              </w:rPr>
              <w:t>Choose this filter to display those pending requests with a Request Type of Modification (an existing item was changed) and a Request Status of Pending Second Approval</w:t>
            </w:r>
          </w:p>
        </w:tc>
      </w:tr>
      <w:tr w:rsidR="00262134" w:rsidRPr="002979F3" w14:paraId="41940D98" w14:textId="77777777" w:rsidTr="00F4542C">
        <w:trPr>
          <w:cantSplit/>
          <w:trHeight w:val="20"/>
        </w:trPr>
        <w:tc>
          <w:tcPr>
            <w:tcW w:w="3708" w:type="dxa"/>
            <w:tcBorders>
              <w:top w:val="single" w:sz="8" w:space="0" w:color="4F81BD"/>
              <w:left w:val="single" w:sz="8" w:space="0" w:color="4F81BD"/>
              <w:bottom w:val="single" w:sz="8" w:space="0" w:color="4F81BD"/>
            </w:tcBorders>
            <w:shd w:val="clear" w:color="auto" w:fill="auto"/>
          </w:tcPr>
          <w:p w14:paraId="41940D96"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Under Review</w:t>
            </w:r>
          </w:p>
        </w:tc>
        <w:tc>
          <w:tcPr>
            <w:tcW w:w="5868" w:type="dxa"/>
            <w:tcBorders>
              <w:top w:val="single" w:sz="8" w:space="0" w:color="4F81BD"/>
              <w:bottom w:val="single" w:sz="8" w:space="0" w:color="4F81BD"/>
              <w:right w:val="single" w:sz="8" w:space="0" w:color="4F81BD"/>
            </w:tcBorders>
            <w:shd w:val="clear" w:color="auto" w:fill="auto"/>
          </w:tcPr>
          <w:p w14:paraId="41940D97" w14:textId="77777777" w:rsidR="00262134" w:rsidRPr="00FD36A4" w:rsidRDefault="00262134" w:rsidP="00FD36A4">
            <w:pPr>
              <w:spacing w:before="100" w:beforeAutospacing="1" w:after="100" w:afterAutospacing="1"/>
              <w:rPr>
                <w:rFonts w:eastAsia="Calibri"/>
                <w:szCs w:val="22"/>
              </w:rPr>
            </w:pPr>
            <w:r w:rsidRPr="00FD36A4">
              <w:rPr>
                <w:rFonts w:eastAsia="Calibri"/>
                <w:szCs w:val="22"/>
              </w:rPr>
              <w:t>Choose this filter to display those requests that were placed Under Review</w:t>
            </w:r>
          </w:p>
        </w:tc>
      </w:tr>
      <w:tr w:rsidR="00262134" w:rsidRPr="002979F3" w14:paraId="41940D9B" w14:textId="77777777" w:rsidTr="00F4542C">
        <w:trPr>
          <w:cantSplit/>
          <w:trHeight w:val="20"/>
        </w:trPr>
        <w:tc>
          <w:tcPr>
            <w:tcW w:w="3708" w:type="dxa"/>
            <w:shd w:val="clear" w:color="auto" w:fill="auto"/>
          </w:tcPr>
          <w:p w14:paraId="41940D99"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Marked for PSR</w:t>
            </w:r>
          </w:p>
        </w:tc>
        <w:tc>
          <w:tcPr>
            <w:tcW w:w="5868" w:type="dxa"/>
            <w:shd w:val="clear" w:color="auto" w:fill="auto"/>
          </w:tcPr>
          <w:p w14:paraId="41940D9A" w14:textId="77777777" w:rsidR="00262134" w:rsidRPr="00FD36A4" w:rsidRDefault="0026213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requests that were Marked for PSR (Peps Second Reviewer).</w:t>
            </w:r>
          </w:p>
        </w:tc>
      </w:tr>
      <w:tr w:rsidR="00262134" w:rsidRPr="002979F3" w14:paraId="41940D9E" w14:textId="77777777" w:rsidTr="00F4542C">
        <w:trPr>
          <w:cantSplit/>
          <w:trHeight w:val="20"/>
        </w:trPr>
        <w:tc>
          <w:tcPr>
            <w:tcW w:w="3708" w:type="dxa"/>
            <w:tcBorders>
              <w:top w:val="single" w:sz="8" w:space="0" w:color="4F81BD"/>
              <w:left w:val="single" w:sz="8" w:space="0" w:color="4F81BD"/>
              <w:bottom w:val="single" w:sz="8" w:space="0" w:color="4F81BD"/>
            </w:tcBorders>
            <w:shd w:val="clear" w:color="auto" w:fill="auto"/>
          </w:tcPr>
          <w:p w14:paraId="41940D9C"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Change Request</w:t>
            </w:r>
          </w:p>
        </w:tc>
        <w:tc>
          <w:tcPr>
            <w:tcW w:w="5868" w:type="dxa"/>
            <w:tcBorders>
              <w:top w:val="single" w:sz="8" w:space="0" w:color="4F81BD"/>
              <w:bottom w:val="single" w:sz="8" w:space="0" w:color="4F81BD"/>
              <w:right w:val="single" w:sz="8" w:space="0" w:color="4F81BD"/>
            </w:tcBorders>
            <w:shd w:val="clear" w:color="auto" w:fill="auto"/>
          </w:tcPr>
          <w:p w14:paraId="41940D9D" w14:textId="77777777" w:rsidR="00262134" w:rsidRPr="00FD36A4" w:rsidRDefault="00262134" w:rsidP="00FD36A4">
            <w:pPr>
              <w:spacing w:before="100" w:beforeAutospacing="1" w:after="100" w:afterAutospacing="1"/>
              <w:rPr>
                <w:rFonts w:eastAsia="Calibri"/>
                <w:szCs w:val="22"/>
              </w:rPr>
            </w:pPr>
            <w:r w:rsidRPr="00FD36A4">
              <w:rPr>
                <w:rFonts w:eastAsia="Calibri"/>
                <w:szCs w:val="22"/>
              </w:rPr>
              <w:t>Choose this filter to display those requests that were marked as a Change Request</w:t>
            </w:r>
          </w:p>
        </w:tc>
      </w:tr>
      <w:tr w:rsidR="00262134" w:rsidRPr="002979F3" w14:paraId="41940DA1" w14:textId="77777777" w:rsidTr="00F4542C">
        <w:trPr>
          <w:cantSplit/>
          <w:trHeight w:val="20"/>
        </w:trPr>
        <w:tc>
          <w:tcPr>
            <w:tcW w:w="3708" w:type="dxa"/>
            <w:shd w:val="clear" w:color="auto" w:fill="auto"/>
          </w:tcPr>
          <w:p w14:paraId="41940D9F" w14:textId="77777777" w:rsidR="00262134" w:rsidRPr="00FD36A4" w:rsidRDefault="00262134" w:rsidP="00FD36A4">
            <w:pPr>
              <w:spacing w:before="100" w:beforeAutospacing="1" w:after="100" w:afterAutospacing="1"/>
              <w:rPr>
                <w:rFonts w:eastAsia="Calibri"/>
                <w:b/>
                <w:bCs/>
                <w:szCs w:val="22"/>
              </w:rPr>
            </w:pPr>
            <w:r w:rsidRPr="00FD36A4">
              <w:rPr>
                <w:rFonts w:eastAsia="Calibri"/>
                <w:b/>
                <w:bCs/>
                <w:szCs w:val="22"/>
              </w:rPr>
              <w:t>Not Last Reviewer</w:t>
            </w:r>
          </w:p>
        </w:tc>
        <w:tc>
          <w:tcPr>
            <w:tcW w:w="5868" w:type="dxa"/>
            <w:shd w:val="clear" w:color="auto" w:fill="auto"/>
          </w:tcPr>
          <w:p w14:paraId="41940DA0" w14:textId="77777777" w:rsidR="00262134" w:rsidRPr="00FD36A4" w:rsidRDefault="00262134" w:rsidP="00FD36A4">
            <w:pPr>
              <w:pStyle w:val="wdnormal"/>
              <w:spacing w:before="100" w:beforeAutospacing="1" w:after="100" w:afterAutospacing="1"/>
              <w:rPr>
                <w:rFonts w:ascii="Times New Roman" w:hAnsi="Times New Roman"/>
              </w:rPr>
            </w:pPr>
            <w:r w:rsidRPr="00FD36A4">
              <w:rPr>
                <w:rFonts w:ascii="Times New Roman" w:hAnsi="Times New Roman"/>
              </w:rPr>
              <w:t>Choose this filter to display those requests for which you were not the last reviewer, meaning you can approve any of those that are displayed.</w:t>
            </w:r>
          </w:p>
        </w:tc>
      </w:tr>
    </w:tbl>
    <w:p w14:paraId="41940DA2" w14:textId="77777777" w:rsidR="00262134" w:rsidRPr="004422BF" w:rsidRDefault="00262134" w:rsidP="002A1E57">
      <w:pPr>
        <w:pStyle w:val="ListParagraph"/>
        <w:numPr>
          <w:ilvl w:val="0"/>
          <w:numId w:val="38"/>
        </w:numPr>
        <w:spacing w:before="100" w:beforeAutospacing="1" w:after="100" w:afterAutospacing="1"/>
        <w:ind w:left="720"/>
        <w:rPr>
          <w:rFonts w:ascii="Times New Roman" w:hAnsi="Times New Roman"/>
          <w:kern w:val="32"/>
        </w:rPr>
      </w:pPr>
      <w:r w:rsidRPr="004422BF">
        <w:rPr>
          <w:rFonts w:ascii="Times New Roman" w:hAnsi="Times New Roman"/>
        </w:rPr>
        <w:t xml:space="preserve">Review Domain Requests </w:t>
      </w:r>
    </w:p>
    <w:p w14:paraId="41940DA3" w14:textId="77777777" w:rsidR="00262134" w:rsidRPr="002979F3" w:rsidRDefault="00262134" w:rsidP="004422BF">
      <w:pPr>
        <w:pStyle w:val="BodyText"/>
        <w:spacing w:before="100" w:beforeAutospacing="1" w:after="100" w:afterAutospacing="1"/>
        <w:ind w:left="360"/>
      </w:pPr>
      <w:r w:rsidRPr="002979F3">
        <w:t>When the user clicks the “Search” button on the requests page, PPS-N will display those domain requests that matched the filters. In the example shown below, the user searched for “All Requests” and there was only one in the database. If the search had returned no matches to the filter settings, then PPS-N would have displayed “Nothing found to display” below the table.  In that instance, the user should select different filter settings and c</w:t>
      </w:r>
      <w:r w:rsidR="004422BF">
        <w:t>lick the “Search” button again.</w:t>
      </w:r>
    </w:p>
    <w:p w14:paraId="41940DA4" w14:textId="77777777" w:rsidR="00837E5C" w:rsidRPr="002979F3" w:rsidRDefault="00E97F9C" w:rsidP="002979F3">
      <w:pPr>
        <w:pStyle w:val="BodyText"/>
        <w:keepNext/>
        <w:spacing w:before="100" w:beforeAutospacing="1" w:after="100" w:afterAutospacing="1"/>
      </w:pPr>
      <w:r>
        <w:rPr>
          <w:noProof/>
        </w:rPr>
        <w:lastRenderedPageBreak/>
        <w:drawing>
          <wp:inline distT="0" distB="0" distL="0" distR="0" wp14:anchorId="41940F97" wp14:editId="2266029C">
            <wp:extent cx="5934974" cy="1402920"/>
            <wp:effectExtent l="0" t="0" r="8890" b="6985"/>
            <wp:docPr id="49" name="Picture 74" descr="PPS Domains Requests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PS Domains Requests Results"/>
                    <pic:cNvPicPr>
                      <a:picLocks noChangeAspect="1" noChangeArrowheads="1"/>
                    </pic:cNvPicPr>
                  </pic:nvPicPr>
                  <pic:blipFill rotWithShape="1">
                    <a:blip r:embed="rId66">
                      <a:extLst>
                        <a:ext uri="{28A0092B-C50C-407E-A947-70E740481C1C}">
                          <a14:useLocalDpi xmlns:a14="http://schemas.microsoft.com/office/drawing/2010/main" val="0"/>
                        </a:ext>
                      </a:extLst>
                    </a:blip>
                    <a:srcRect t="37601"/>
                    <a:stretch/>
                  </pic:blipFill>
                  <pic:spPr bwMode="auto">
                    <a:xfrm>
                      <a:off x="0" y="0"/>
                      <a:ext cx="5937250" cy="1403458"/>
                    </a:xfrm>
                    <a:prstGeom prst="rect">
                      <a:avLst/>
                    </a:prstGeom>
                    <a:noFill/>
                    <a:ln>
                      <a:noFill/>
                    </a:ln>
                    <a:extLst>
                      <a:ext uri="{53640926-AAD7-44D8-BBD7-CCE9431645EC}">
                        <a14:shadowObscured xmlns:a14="http://schemas.microsoft.com/office/drawing/2010/main"/>
                      </a:ext>
                    </a:extLst>
                  </pic:spPr>
                </pic:pic>
              </a:graphicData>
            </a:graphic>
          </wp:inline>
        </w:drawing>
      </w:r>
    </w:p>
    <w:p w14:paraId="41940DA5" w14:textId="097B8294" w:rsidR="00AC2139" w:rsidRPr="002979F3" w:rsidRDefault="00837E5C" w:rsidP="00120796">
      <w:pPr>
        <w:pStyle w:val="Caption"/>
        <w:spacing w:before="100" w:beforeAutospacing="1" w:after="100" w:afterAutospacing="1"/>
        <w:rPr>
          <w:rFonts w:ascii="Times New Roman" w:hAnsi="Times New Roman"/>
        </w:rPr>
      </w:pPr>
      <w:bookmarkStart w:id="135" w:name="_Toc319063937"/>
      <w:bookmarkStart w:id="136" w:name="_Toc47813958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48</w:t>
      </w:r>
      <w:r w:rsidR="00152CEF">
        <w:rPr>
          <w:rFonts w:ascii="Times New Roman" w:hAnsi="Times New Roman"/>
        </w:rPr>
        <w:fldChar w:fldCharType="end"/>
      </w:r>
      <w:r w:rsidRPr="002979F3">
        <w:rPr>
          <w:rFonts w:ascii="Times New Roman" w:hAnsi="Times New Roman"/>
        </w:rPr>
        <w:t>: PPS Domains Requests Results</w:t>
      </w:r>
      <w:bookmarkEnd w:id="135"/>
      <w:bookmarkEnd w:id="136"/>
    </w:p>
    <w:p w14:paraId="41940DA6" w14:textId="77777777" w:rsidR="00253836" w:rsidRPr="004422BF" w:rsidRDefault="00253836" w:rsidP="002A1E57">
      <w:pPr>
        <w:pStyle w:val="ListParagraph"/>
        <w:numPr>
          <w:ilvl w:val="0"/>
          <w:numId w:val="38"/>
        </w:numPr>
        <w:spacing w:before="100" w:beforeAutospacing="1" w:after="100" w:afterAutospacing="1"/>
        <w:ind w:left="720"/>
        <w:rPr>
          <w:rFonts w:ascii="Times New Roman" w:hAnsi="Times New Roman"/>
          <w:kern w:val="32"/>
          <w:szCs w:val="28"/>
        </w:rPr>
      </w:pPr>
      <w:r w:rsidRPr="004422BF">
        <w:rPr>
          <w:rFonts w:ascii="Times New Roman" w:hAnsi="Times New Roman"/>
        </w:rPr>
        <w:t>Approve Requests</w:t>
      </w:r>
    </w:p>
    <w:p w14:paraId="41940DA7" w14:textId="77777777" w:rsidR="00253836" w:rsidRPr="002979F3" w:rsidRDefault="00253836" w:rsidP="004422BF">
      <w:pPr>
        <w:pStyle w:val="BodyText"/>
        <w:spacing w:before="100" w:beforeAutospacing="1" w:after="100" w:afterAutospacing="1"/>
        <w:ind w:left="360"/>
      </w:pPr>
      <w:r w:rsidRPr="002979F3">
        <w:t>The search results table provides basic information on each request as shown above.  As a request, the user will note three relevant columns, “Request Type”, “Request Status”, and “Reviewed By”.</w:t>
      </w:r>
    </w:p>
    <w:p w14:paraId="41940DA8" w14:textId="77777777" w:rsidR="00253836" w:rsidRPr="002979F3" w:rsidRDefault="00253836" w:rsidP="002A1E57">
      <w:pPr>
        <w:pStyle w:val="BodyText"/>
        <w:numPr>
          <w:ilvl w:val="0"/>
          <w:numId w:val="16"/>
        </w:numPr>
        <w:spacing w:before="100" w:beforeAutospacing="1" w:after="100" w:afterAutospacing="1"/>
        <w:ind w:left="1080"/>
      </w:pPr>
      <w:r w:rsidRPr="002979F3">
        <w:t>“Request Type” – Modification (existing item changed) or Addition (new item created)</w:t>
      </w:r>
    </w:p>
    <w:p w14:paraId="41940DA9" w14:textId="77777777" w:rsidR="00253836" w:rsidRPr="002979F3" w:rsidRDefault="00253836" w:rsidP="002A1E57">
      <w:pPr>
        <w:pStyle w:val="BodyText"/>
        <w:numPr>
          <w:ilvl w:val="0"/>
          <w:numId w:val="16"/>
        </w:numPr>
        <w:spacing w:before="100" w:beforeAutospacing="1" w:after="100" w:afterAutospacing="1"/>
        <w:ind w:left="1080"/>
      </w:pPr>
      <w:r w:rsidRPr="002979F3">
        <w:t>“Request Status” – Pending Second Approval</w:t>
      </w:r>
    </w:p>
    <w:p w14:paraId="41940DAA" w14:textId="77777777" w:rsidR="00253836" w:rsidRPr="002979F3" w:rsidRDefault="00253836" w:rsidP="002A1E57">
      <w:pPr>
        <w:pStyle w:val="BodyText"/>
        <w:numPr>
          <w:ilvl w:val="0"/>
          <w:numId w:val="16"/>
        </w:numPr>
        <w:spacing w:before="100" w:beforeAutospacing="1" w:after="100" w:afterAutospacing="1"/>
        <w:ind w:left="1080"/>
      </w:pPr>
      <w:r w:rsidRPr="002979F3">
        <w:t xml:space="preserve">“Reviewed By” – the name and id of the user that created the item or made the change.  This is important to note because a user cannot provide a second approval of an item they changed or created.  </w:t>
      </w:r>
    </w:p>
    <w:p w14:paraId="41940DAB" w14:textId="77777777" w:rsidR="00253836" w:rsidRPr="002979F3" w:rsidRDefault="00253836" w:rsidP="004422BF">
      <w:pPr>
        <w:pStyle w:val="BodyText"/>
        <w:spacing w:before="100" w:beforeAutospacing="1" w:after="100" w:afterAutospacing="1"/>
        <w:ind w:left="360"/>
      </w:pPr>
      <w:r w:rsidRPr="002979F3">
        <w:t xml:space="preserve">The user clicks on the appropriate item link in the first column labeled “Name” When selected, PPS-N will display the addition or modification page for the item </w:t>
      </w:r>
      <w:proofErr w:type="gramStart"/>
      <w:r w:rsidRPr="002979F3">
        <w:t>chosen,</w:t>
      </w:r>
      <w:proofErr w:type="gramEnd"/>
      <w:r w:rsidRPr="002979F3">
        <w:t xml:space="preserve"> and it is displayed similar to the previously described edit or view pages except that it contains one or more new tabs and some different buttons.</w:t>
      </w:r>
    </w:p>
    <w:p w14:paraId="41940DAC" w14:textId="772732DC" w:rsidR="00AC2139" w:rsidRPr="004422BF" w:rsidRDefault="00253836" w:rsidP="002A1E57">
      <w:pPr>
        <w:pStyle w:val="ListParagraph"/>
        <w:numPr>
          <w:ilvl w:val="0"/>
          <w:numId w:val="38"/>
        </w:numPr>
        <w:spacing w:before="100" w:beforeAutospacing="1" w:after="100" w:afterAutospacing="1"/>
        <w:ind w:left="720" w:hanging="450"/>
        <w:rPr>
          <w:rFonts w:ascii="Times New Roman" w:hAnsi="Times New Roman"/>
          <w:b/>
          <w:kern w:val="32"/>
        </w:rPr>
      </w:pPr>
      <w:r w:rsidRPr="004422BF">
        <w:rPr>
          <w:rFonts w:ascii="Times New Roman" w:hAnsi="Times New Roman"/>
        </w:rPr>
        <w:t xml:space="preserve">Review the </w:t>
      </w:r>
      <w:r w:rsidR="00AC2139" w:rsidRPr="004422BF">
        <w:rPr>
          <w:rFonts w:ascii="Times New Roman" w:hAnsi="Times New Roman"/>
        </w:rPr>
        <w:t xml:space="preserve"> </w:t>
      </w:r>
      <w:r w:rsidR="00FC4C9D" w:rsidRPr="004422BF">
        <w:rPr>
          <w:rFonts w:ascii="Times New Roman" w:hAnsi="Times New Roman"/>
        </w:rPr>
        <w:t>Pending Changes</w:t>
      </w:r>
    </w:p>
    <w:p w14:paraId="41940DAD" w14:textId="77777777" w:rsidR="003D204E" w:rsidRPr="002979F3" w:rsidRDefault="00253836" w:rsidP="004422BF">
      <w:pPr>
        <w:pStyle w:val="BodyText"/>
        <w:spacing w:before="100" w:beforeAutospacing="1" w:after="100" w:afterAutospacing="1"/>
        <w:ind w:left="270"/>
      </w:pPr>
      <w:r w:rsidRPr="002979F3">
        <w:t xml:space="preserve">As shown in the figure below, the user will note one or two new tabs added to the domain item view/edit page.  For an Addition request, the user will see the “Change Request” tab and it will identify the requester by first name and last name along with any comments they entered.  </w:t>
      </w:r>
      <w:r w:rsidR="00D37601" w:rsidRPr="002979F3">
        <w:t xml:space="preserve">The user </w:t>
      </w:r>
      <w:r w:rsidR="00FC4C9D" w:rsidRPr="002979F3">
        <w:t xml:space="preserve">will view the item details and then </w:t>
      </w:r>
      <w:r w:rsidR="00D37601" w:rsidRPr="002979F3">
        <w:t>use the</w:t>
      </w:r>
      <w:r w:rsidR="00FC4C9D" w:rsidRPr="002979F3">
        <w:t xml:space="preserve"> </w:t>
      </w:r>
      <w:proofErr w:type="gramStart"/>
      <w:r w:rsidR="00FC4C9D" w:rsidRPr="002979F3">
        <w:t xml:space="preserve">new </w:t>
      </w:r>
      <w:r w:rsidR="00D37601" w:rsidRPr="002979F3">
        <w:t xml:space="preserve"> buttons</w:t>
      </w:r>
      <w:proofErr w:type="gramEnd"/>
      <w:r w:rsidR="00D37601" w:rsidRPr="002979F3">
        <w:t xml:space="preserve"> to Approve or Reject the request</w:t>
      </w:r>
      <w:r w:rsidR="00FC4C9D" w:rsidRPr="002979F3">
        <w:t>, or place it Under Review</w:t>
      </w:r>
      <w:r w:rsidR="00D37601" w:rsidRPr="002979F3">
        <w:t xml:space="preserve">.  </w:t>
      </w:r>
      <w:r w:rsidRPr="002979F3">
        <w:t>For a modification request</w:t>
      </w:r>
      <w:r w:rsidR="00FC4C9D" w:rsidRPr="002979F3">
        <w:t xml:space="preserve">, PPS-N </w:t>
      </w:r>
      <w:r w:rsidRPr="002979F3">
        <w:t xml:space="preserve">also displays the “Pending Modification” tab which shows the field that was changed, the current and requested values, </w:t>
      </w:r>
      <w:r w:rsidR="00FC4C9D" w:rsidRPr="002979F3">
        <w:t xml:space="preserve">the requester, and </w:t>
      </w:r>
      <w:r w:rsidRPr="002979F3">
        <w:t>any reasoning provided</w:t>
      </w:r>
      <w:r w:rsidR="00FC4C9D" w:rsidRPr="002979F3">
        <w:t xml:space="preserve"> for the modification</w:t>
      </w:r>
      <w:r w:rsidRPr="002979F3">
        <w:t xml:space="preserve">.  </w:t>
      </w:r>
      <w:r w:rsidR="00FC4C9D" w:rsidRPr="002979F3">
        <w:t xml:space="preserve">The user will review the changes and then indicate the appropriate response using the dropdown list in the </w:t>
      </w:r>
      <w:r w:rsidRPr="002979F3">
        <w:t xml:space="preserve">Action column which can be used to </w:t>
      </w:r>
      <w:r w:rsidR="00FC4C9D" w:rsidRPr="002979F3">
        <w:t>mark the proposed change as Approved, Rejected, or Pending. The user will then place the item “Under Review” or click the “Accept Actions” button.</w:t>
      </w:r>
    </w:p>
    <w:p w14:paraId="41940DAE"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99" wp14:editId="587977D3">
            <wp:extent cx="5952226" cy="1377455"/>
            <wp:effectExtent l="0" t="0" r="0" b="0"/>
            <wp:docPr id="50" name="Picture 19" descr="PPS Domain Request Appro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PS Domain Request Approval"/>
                    <pic:cNvPicPr>
                      <a:picLocks noChangeAspect="1" noChangeArrowheads="1"/>
                    </pic:cNvPicPr>
                  </pic:nvPicPr>
                  <pic:blipFill rotWithShape="1">
                    <a:blip r:embed="rId67">
                      <a:extLst>
                        <a:ext uri="{28A0092B-C50C-407E-A947-70E740481C1C}">
                          <a14:useLocalDpi xmlns:a14="http://schemas.microsoft.com/office/drawing/2010/main" val="0"/>
                        </a:ext>
                      </a:extLst>
                    </a:blip>
                    <a:srcRect t="19630"/>
                    <a:stretch/>
                  </pic:blipFill>
                  <pic:spPr bwMode="auto">
                    <a:xfrm>
                      <a:off x="0" y="0"/>
                      <a:ext cx="5949950" cy="1376928"/>
                    </a:xfrm>
                    <a:prstGeom prst="rect">
                      <a:avLst/>
                    </a:prstGeom>
                    <a:noFill/>
                    <a:ln>
                      <a:noFill/>
                    </a:ln>
                    <a:extLst>
                      <a:ext uri="{53640926-AAD7-44D8-BBD7-CCE9431645EC}">
                        <a14:shadowObscured xmlns:a14="http://schemas.microsoft.com/office/drawing/2010/main"/>
                      </a:ext>
                    </a:extLst>
                  </pic:spPr>
                </pic:pic>
              </a:graphicData>
            </a:graphic>
          </wp:inline>
        </w:drawing>
      </w:r>
    </w:p>
    <w:p w14:paraId="41940DAF" w14:textId="7E6D80BC" w:rsidR="00AC2139" w:rsidRPr="002979F3" w:rsidRDefault="00837E5C" w:rsidP="002979F3">
      <w:pPr>
        <w:pStyle w:val="Caption"/>
        <w:spacing w:before="100" w:beforeAutospacing="1" w:after="100" w:afterAutospacing="1"/>
        <w:rPr>
          <w:rFonts w:ascii="Times New Roman" w:hAnsi="Times New Roman"/>
        </w:rPr>
      </w:pPr>
      <w:bookmarkStart w:id="137" w:name="_Toc319063938"/>
      <w:bookmarkStart w:id="138" w:name="_Toc47813958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49</w:t>
      </w:r>
      <w:r w:rsidR="00152CEF">
        <w:rPr>
          <w:rFonts w:ascii="Times New Roman" w:hAnsi="Times New Roman"/>
        </w:rPr>
        <w:fldChar w:fldCharType="end"/>
      </w:r>
      <w:r w:rsidRPr="002979F3">
        <w:rPr>
          <w:rFonts w:ascii="Times New Roman" w:hAnsi="Times New Roman"/>
        </w:rPr>
        <w:t xml:space="preserve">: PPS Domain Request </w:t>
      </w:r>
      <w:bookmarkEnd w:id="137"/>
      <w:r w:rsidR="00FF098F" w:rsidRPr="002979F3">
        <w:rPr>
          <w:rFonts w:ascii="Times New Roman" w:hAnsi="Times New Roman"/>
        </w:rPr>
        <w:t>Approval</w:t>
      </w:r>
      <w:bookmarkEnd w:id="138"/>
    </w:p>
    <w:p w14:paraId="41940DB0" w14:textId="77777777" w:rsidR="00AC2139" w:rsidRPr="00251ACF" w:rsidRDefault="00FC4C9D" w:rsidP="002A1E57">
      <w:pPr>
        <w:pStyle w:val="ListParagraph"/>
        <w:numPr>
          <w:ilvl w:val="0"/>
          <w:numId w:val="38"/>
        </w:numPr>
        <w:spacing w:before="100" w:beforeAutospacing="1" w:after="100" w:afterAutospacing="1"/>
        <w:ind w:left="360" w:firstLine="0"/>
        <w:rPr>
          <w:rFonts w:ascii="Times New Roman" w:hAnsi="Times New Roman"/>
          <w:b/>
          <w:kern w:val="32"/>
        </w:rPr>
      </w:pPr>
      <w:r w:rsidRPr="00251ACF">
        <w:rPr>
          <w:rFonts w:ascii="Times New Roman" w:hAnsi="Times New Roman"/>
        </w:rPr>
        <w:lastRenderedPageBreak/>
        <w:t xml:space="preserve">Confirm and </w:t>
      </w:r>
      <w:r w:rsidR="00AF74D1" w:rsidRPr="00251ACF">
        <w:rPr>
          <w:rFonts w:ascii="Times New Roman" w:hAnsi="Times New Roman"/>
        </w:rPr>
        <w:t>Approve</w:t>
      </w:r>
      <w:r w:rsidR="00AC2139" w:rsidRPr="00251ACF">
        <w:rPr>
          <w:rFonts w:ascii="Times New Roman" w:hAnsi="Times New Roman"/>
        </w:rPr>
        <w:t xml:space="preserve"> </w:t>
      </w:r>
      <w:r w:rsidRPr="00251ACF">
        <w:rPr>
          <w:rFonts w:ascii="Times New Roman" w:hAnsi="Times New Roman"/>
        </w:rPr>
        <w:t xml:space="preserve">the </w:t>
      </w:r>
      <w:r w:rsidR="00AC2139" w:rsidRPr="00251ACF">
        <w:rPr>
          <w:rFonts w:ascii="Times New Roman" w:hAnsi="Times New Roman"/>
        </w:rPr>
        <w:t>Data</w:t>
      </w:r>
      <w:r w:rsidR="00AF74D1" w:rsidRPr="00251ACF">
        <w:rPr>
          <w:rFonts w:ascii="Times New Roman" w:hAnsi="Times New Roman"/>
        </w:rPr>
        <w:t xml:space="preserve"> Request</w:t>
      </w:r>
    </w:p>
    <w:p w14:paraId="41940DB1" w14:textId="77777777" w:rsidR="006A0DD0" w:rsidRPr="002979F3" w:rsidRDefault="00FC4C9D" w:rsidP="004422BF">
      <w:pPr>
        <w:pStyle w:val="BodyText"/>
        <w:spacing w:before="100" w:beforeAutospacing="1" w:after="100" w:afterAutospacing="1"/>
        <w:ind w:left="360"/>
      </w:pPr>
      <w:r w:rsidRPr="002979F3">
        <w:t xml:space="preserve">When the user clicked </w:t>
      </w:r>
      <w:r w:rsidR="00FF098F" w:rsidRPr="002979F3">
        <w:t xml:space="preserve">the </w:t>
      </w:r>
      <w:r w:rsidRPr="002979F3">
        <w:t>“Accept Actions” button</w:t>
      </w:r>
      <w:r w:rsidR="00FF098F" w:rsidRPr="002979F3">
        <w:t>, PPS-N presents a confirmation page.  After confirming the changes, the user will once again select the “Accept Actions” button as shown below.</w:t>
      </w:r>
    </w:p>
    <w:p w14:paraId="41940DB2"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9B" wp14:editId="2044A151">
            <wp:extent cx="5943600" cy="1956447"/>
            <wp:effectExtent l="0" t="0" r="0" b="5715"/>
            <wp:docPr id="51" name="Picture 20" descr="PPS Domain Request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PS Domain Request Confirmation"/>
                    <pic:cNvPicPr>
                      <a:picLocks noChangeAspect="1" noChangeArrowheads="1"/>
                    </pic:cNvPicPr>
                  </pic:nvPicPr>
                  <pic:blipFill rotWithShape="1">
                    <a:blip r:embed="rId68">
                      <a:extLst>
                        <a:ext uri="{28A0092B-C50C-407E-A947-70E740481C1C}">
                          <a14:useLocalDpi xmlns:a14="http://schemas.microsoft.com/office/drawing/2010/main" val="0"/>
                        </a:ext>
                      </a:extLst>
                    </a:blip>
                    <a:srcRect t="15310"/>
                    <a:stretch/>
                  </pic:blipFill>
                  <pic:spPr bwMode="auto">
                    <a:xfrm>
                      <a:off x="0" y="0"/>
                      <a:ext cx="5943600" cy="1956447"/>
                    </a:xfrm>
                    <a:prstGeom prst="rect">
                      <a:avLst/>
                    </a:prstGeom>
                    <a:noFill/>
                    <a:ln>
                      <a:noFill/>
                    </a:ln>
                    <a:extLst>
                      <a:ext uri="{53640926-AAD7-44D8-BBD7-CCE9431645EC}">
                        <a14:shadowObscured xmlns:a14="http://schemas.microsoft.com/office/drawing/2010/main"/>
                      </a:ext>
                    </a:extLst>
                  </pic:spPr>
                </pic:pic>
              </a:graphicData>
            </a:graphic>
          </wp:inline>
        </w:drawing>
      </w:r>
    </w:p>
    <w:p w14:paraId="41940DB3" w14:textId="22590ADA" w:rsidR="00AC2139" w:rsidRPr="002979F3" w:rsidRDefault="00837E5C" w:rsidP="002979F3">
      <w:pPr>
        <w:pStyle w:val="Caption"/>
        <w:spacing w:before="100" w:beforeAutospacing="1" w:after="100" w:afterAutospacing="1"/>
        <w:rPr>
          <w:rFonts w:ascii="Times New Roman" w:hAnsi="Times New Roman"/>
        </w:rPr>
      </w:pPr>
      <w:bookmarkStart w:id="139" w:name="_Toc319063939"/>
      <w:bookmarkStart w:id="140" w:name="_Toc47813958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50</w:t>
      </w:r>
      <w:r w:rsidR="00152CEF">
        <w:rPr>
          <w:rFonts w:ascii="Times New Roman" w:hAnsi="Times New Roman"/>
        </w:rPr>
        <w:fldChar w:fldCharType="end"/>
      </w:r>
      <w:r w:rsidRPr="002979F3">
        <w:rPr>
          <w:rFonts w:ascii="Times New Roman" w:hAnsi="Times New Roman"/>
        </w:rPr>
        <w:t>: PPS Domain Request Confirmation</w:t>
      </w:r>
      <w:bookmarkEnd w:id="139"/>
      <w:bookmarkEnd w:id="140"/>
    </w:p>
    <w:p w14:paraId="41940DB4" w14:textId="77777777" w:rsidR="00365C21" w:rsidRDefault="00FF098F" w:rsidP="00365C21">
      <w:pPr>
        <w:spacing w:before="100" w:beforeAutospacing="1" w:after="100" w:afterAutospacing="1"/>
        <w:ind w:left="360"/>
      </w:pPr>
      <w:r w:rsidRPr="002979F3">
        <w:t>PPS-N will now save the modification to the database and return the user to the PPS Data Requests tab.</w:t>
      </w:r>
    </w:p>
    <w:p w14:paraId="12A62A94" w14:textId="77777777" w:rsidR="00A91D49" w:rsidRDefault="00A91D49" w:rsidP="00A91D49">
      <w:pPr>
        <w:spacing w:before="100" w:beforeAutospacing="1" w:after="100" w:afterAutospacing="1"/>
      </w:pPr>
    </w:p>
    <w:p w14:paraId="41940DB5" w14:textId="15E0DE6E" w:rsidR="00AF74D1" w:rsidRPr="00F266E9" w:rsidRDefault="003037AA" w:rsidP="00F266E9">
      <w:pPr>
        <w:pStyle w:val="Heading2"/>
        <w:spacing w:before="100" w:after="100"/>
        <w:rPr>
          <w:rFonts w:ascii="Times New Roman" w:hAnsi="Times New Roman"/>
          <w:bCs/>
          <w:iCs w:val="0"/>
        </w:rPr>
      </w:pPr>
      <w:bookmarkStart w:id="141" w:name="_Toc319063804"/>
      <w:bookmarkStart w:id="142" w:name="_Toc478139651"/>
      <w:r w:rsidRPr="00F266E9">
        <w:rPr>
          <w:rFonts w:ascii="Times New Roman" w:hAnsi="Times New Roman"/>
          <w:bCs/>
          <w:iCs w:val="0"/>
        </w:rPr>
        <w:t>Reports T</w:t>
      </w:r>
      <w:r w:rsidR="00943F63" w:rsidRPr="00F266E9">
        <w:rPr>
          <w:rFonts w:ascii="Times New Roman" w:hAnsi="Times New Roman"/>
          <w:bCs/>
          <w:iCs w:val="0"/>
        </w:rPr>
        <w:t>ab</w:t>
      </w:r>
      <w:bookmarkEnd w:id="141"/>
      <w:bookmarkEnd w:id="142"/>
    </w:p>
    <w:p w14:paraId="41940DB6" w14:textId="77777777" w:rsidR="006A0DD0" w:rsidRPr="002979F3" w:rsidRDefault="00407B53" w:rsidP="002979F3">
      <w:pPr>
        <w:pStyle w:val="BodyText"/>
        <w:spacing w:before="100" w:beforeAutospacing="1" w:after="100" w:afterAutospacing="1"/>
      </w:pPr>
      <w:r w:rsidRPr="002979F3">
        <w:t xml:space="preserve">When the user wants to generate reports, the user will select the </w:t>
      </w:r>
      <w:r w:rsidR="006A0DD0" w:rsidRPr="002979F3">
        <w:t>Reports t</w:t>
      </w:r>
      <w:r w:rsidRPr="002979F3">
        <w:t>ab as depicted below.</w:t>
      </w:r>
    </w:p>
    <w:p w14:paraId="41940DB7"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9D" wp14:editId="2C335299">
            <wp:extent cx="5952226" cy="886283"/>
            <wp:effectExtent l="0" t="0" r="0" b="9525"/>
            <wp:docPr id="52" name="Picture 77" descr="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Reports Tab"/>
                    <pic:cNvPicPr>
                      <a:picLocks noChangeAspect="1" noChangeArrowheads="1"/>
                    </pic:cNvPicPr>
                  </pic:nvPicPr>
                  <pic:blipFill rotWithShape="1">
                    <a:blip r:embed="rId69">
                      <a:extLst>
                        <a:ext uri="{28A0092B-C50C-407E-A947-70E740481C1C}">
                          <a14:useLocalDpi xmlns:a14="http://schemas.microsoft.com/office/drawing/2010/main" val="0"/>
                        </a:ext>
                      </a:extLst>
                    </a:blip>
                    <a:srcRect t="48819"/>
                    <a:stretch/>
                  </pic:blipFill>
                  <pic:spPr bwMode="auto">
                    <a:xfrm>
                      <a:off x="0" y="0"/>
                      <a:ext cx="5949950" cy="885944"/>
                    </a:xfrm>
                    <a:prstGeom prst="rect">
                      <a:avLst/>
                    </a:prstGeom>
                    <a:noFill/>
                    <a:ln>
                      <a:noFill/>
                    </a:ln>
                    <a:extLst>
                      <a:ext uri="{53640926-AAD7-44D8-BBD7-CCE9431645EC}">
                        <a14:shadowObscured xmlns:a14="http://schemas.microsoft.com/office/drawing/2010/main"/>
                      </a:ext>
                    </a:extLst>
                  </pic:spPr>
                </pic:pic>
              </a:graphicData>
            </a:graphic>
          </wp:inline>
        </w:drawing>
      </w:r>
    </w:p>
    <w:p w14:paraId="41940DB8" w14:textId="2AB3F240" w:rsidR="00943F63" w:rsidRPr="002979F3" w:rsidRDefault="00837E5C" w:rsidP="002979F3">
      <w:pPr>
        <w:pStyle w:val="Caption"/>
        <w:spacing w:before="100" w:beforeAutospacing="1" w:after="100" w:afterAutospacing="1"/>
        <w:rPr>
          <w:rFonts w:ascii="Times New Roman" w:hAnsi="Times New Roman"/>
        </w:rPr>
      </w:pPr>
      <w:bookmarkStart w:id="143" w:name="_Toc319063940"/>
      <w:bookmarkStart w:id="144" w:name="_Toc478139586"/>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51</w:t>
      </w:r>
      <w:r w:rsidR="00152CEF">
        <w:rPr>
          <w:rFonts w:ascii="Times New Roman" w:hAnsi="Times New Roman"/>
        </w:rPr>
        <w:fldChar w:fldCharType="end"/>
      </w:r>
      <w:r w:rsidRPr="002979F3">
        <w:rPr>
          <w:rFonts w:ascii="Times New Roman" w:hAnsi="Times New Roman"/>
        </w:rPr>
        <w:t>: Reports Tab</w:t>
      </w:r>
      <w:bookmarkEnd w:id="143"/>
      <w:bookmarkEnd w:id="144"/>
    </w:p>
    <w:p w14:paraId="41940DB9" w14:textId="77777777" w:rsidR="00407B53" w:rsidRDefault="006A0DD0" w:rsidP="004D63E8">
      <w:pPr>
        <w:pStyle w:val="BodyText"/>
        <w:spacing w:before="100" w:beforeAutospacing="1" w:after="100" w:afterAutospacing="1"/>
      </w:pPr>
      <w:r w:rsidRPr="002979F3">
        <w:t xml:space="preserve">The user may select a report by </w:t>
      </w:r>
      <w:r w:rsidR="00495D39" w:rsidRPr="002979F3">
        <w:t>clicking the “Select a Report”</w:t>
      </w:r>
      <w:r w:rsidR="002164DC" w:rsidRPr="002979F3">
        <w:t xml:space="preserve"> dropdown </w:t>
      </w:r>
      <w:r w:rsidR="00495D39" w:rsidRPr="002979F3">
        <w:t xml:space="preserve">list </w:t>
      </w:r>
      <w:r w:rsidR="002164DC" w:rsidRPr="002979F3">
        <w:t xml:space="preserve">and </w:t>
      </w:r>
      <w:proofErr w:type="gramStart"/>
      <w:r w:rsidR="00495D39" w:rsidRPr="002979F3">
        <w:t xml:space="preserve">choosing </w:t>
      </w:r>
      <w:r w:rsidR="002164DC" w:rsidRPr="002979F3">
        <w:t xml:space="preserve"> one</w:t>
      </w:r>
      <w:proofErr w:type="gramEnd"/>
      <w:r w:rsidR="002164DC" w:rsidRPr="002979F3">
        <w:t xml:space="preserve"> of the eight reports listed.   Three of the</w:t>
      </w:r>
      <w:r w:rsidR="00495D39" w:rsidRPr="002979F3">
        <w:t>se</w:t>
      </w:r>
      <w:r w:rsidR="002164DC" w:rsidRPr="002979F3">
        <w:t xml:space="preserve"> reports </w:t>
      </w:r>
      <w:r w:rsidR="00495D39" w:rsidRPr="002979F3">
        <w:t>include</w:t>
      </w:r>
      <w:r w:rsidR="001F23B0">
        <w:t xml:space="preserve"> “(download only)” after their name </w:t>
      </w:r>
      <w:r w:rsidR="00495D39" w:rsidRPr="002979F3">
        <w:t xml:space="preserve">and this indicates that they are </w:t>
      </w:r>
      <w:r w:rsidR="002164DC" w:rsidRPr="002979F3">
        <w:t xml:space="preserve">generally too large to be </w:t>
      </w:r>
      <w:r w:rsidR="00495D39" w:rsidRPr="002979F3">
        <w:t>viewed on the page</w:t>
      </w:r>
      <w:r w:rsidR="002164DC" w:rsidRPr="002979F3">
        <w:t xml:space="preserve"> and must be downloaded to a file to be viewed.</w:t>
      </w:r>
      <w:bookmarkStart w:id="145" w:name="p047"/>
      <w:bookmarkEnd w:id="145"/>
    </w:p>
    <w:p w14:paraId="3B66AC56" w14:textId="4A0707B2" w:rsidR="008D40C0" w:rsidRPr="002979F3" w:rsidRDefault="008D40C0" w:rsidP="004D63E8">
      <w:pPr>
        <w:pStyle w:val="BodyText"/>
        <w:spacing w:before="100" w:beforeAutospacing="1" w:after="100" w:afterAutospacing="1"/>
      </w:pPr>
      <w:r>
        <w:rPr>
          <w:noProof/>
        </w:rPr>
        <w:drawing>
          <wp:inline distT="0" distB="0" distL="0" distR="0" wp14:anchorId="39D6BB72" wp14:editId="62C7A549">
            <wp:extent cx="5969479" cy="1357732"/>
            <wp:effectExtent l="0" t="0" r="0" b="0"/>
            <wp:docPr id="12" name="Picture 12" descr="Selec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a:extLst>
                        <a:ext uri="{28A0092B-C50C-407E-A947-70E740481C1C}">
                          <a14:useLocalDpi xmlns:a14="http://schemas.microsoft.com/office/drawing/2010/main" val="0"/>
                        </a:ext>
                      </a:extLst>
                    </a:blip>
                    <a:srcRect t="33978"/>
                    <a:stretch/>
                  </pic:blipFill>
                  <pic:spPr bwMode="auto">
                    <a:xfrm>
                      <a:off x="0" y="0"/>
                      <a:ext cx="5972175" cy="1358345"/>
                    </a:xfrm>
                    <a:prstGeom prst="rect">
                      <a:avLst/>
                    </a:prstGeom>
                    <a:noFill/>
                    <a:ln>
                      <a:noFill/>
                    </a:ln>
                    <a:extLst>
                      <a:ext uri="{53640926-AAD7-44D8-BBD7-CCE9431645EC}">
                        <a14:shadowObscured xmlns:a14="http://schemas.microsoft.com/office/drawing/2010/main"/>
                      </a:ext>
                    </a:extLst>
                  </pic:spPr>
                </pic:pic>
              </a:graphicData>
            </a:graphic>
          </wp:inline>
        </w:drawing>
      </w:r>
    </w:p>
    <w:p w14:paraId="41940DBB" w14:textId="4A140B7C" w:rsidR="00521975" w:rsidRDefault="00837E5C" w:rsidP="002979F3">
      <w:pPr>
        <w:pStyle w:val="Caption"/>
        <w:spacing w:before="100" w:beforeAutospacing="1" w:after="100" w:afterAutospacing="1"/>
        <w:rPr>
          <w:rFonts w:ascii="Times New Roman" w:hAnsi="Times New Roman"/>
        </w:rPr>
      </w:pPr>
      <w:bookmarkStart w:id="146" w:name="_Toc319063941"/>
      <w:bookmarkStart w:id="147" w:name="_Toc478139587"/>
      <w:r w:rsidRPr="002979F3">
        <w:rPr>
          <w:rFonts w:ascii="Times New Roman" w:hAnsi="Times New Roman"/>
        </w:rPr>
        <w:lastRenderedPageBreak/>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52</w:t>
      </w:r>
      <w:r w:rsidR="00152CEF">
        <w:rPr>
          <w:rFonts w:ascii="Times New Roman" w:hAnsi="Times New Roman"/>
        </w:rPr>
        <w:fldChar w:fldCharType="end"/>
      </w:r>
      <w:r w:rsidRPr="002979F3">
        <w:rPr>
          <w:rFonts w:ascii="Times New Roman" w:hAnsi="Times New Roman"/>
        </w:rPr>
        <w:t>: Select Report</w:t>
      </w:r>
      <w:bookmarkStart w:id="148" w:name="_Toc319063806"/>
      <w:bookmarkEnd w:id="146"/>
      <w:bookmarkEnd w:id="147"/>
    </w:p>
    <w:p w14:paraId="41940DBC" w14:textId="77777777" w:rsidR="001F23B0" w:rsidRDefault="001F23B0" w:rsidP="001F23B0">
      <w:r>
        <w:t>The types of reports and their description are shown in the table below.  Those that are viewable are further described later.</w:t>
      </w:r>
    </w:p>
    <w:p w14:paraId="41940DBD" w14:textId="0AB95952" w:rsidR="001F23B0" w:rsidRPr="001F23B0" w:rsidRDefault="009B267F" w:rsidP="009B267F">
      <w:pPr>
        <w:pStyle w:val="Caption"/>
      </w:pPr>
      <w:bookmarkStart w:id="149" w:name="_Toc478139438"/>
      <w:r>
        <w:t xml:space="preserve">Table </w:t>
      </w:r>
      <w:r w:rsidR="00A008B4">
        <w:fldChar w:fldCharType="begin"/>
      </w:r>
      <w:r w:rsidR="00A008B4">
        <w:instrText xml:space="preserve"> SEQ Table \* ARABIC </w:instrText>
      </w:r>
      <w:r w:rsidR="00A008B4">
        <w:fldChar w:fldCharType="separate"/>
      </w:r>
      <w:r w:rsidR="00444E23">
        <w:rPr>
          <w:noProof/>
        </w:rPr>
        <w:t>7</w:t>
      </w:r>
      <w:r w:rsidR="00A008B4">
        <w:rPr>
          <w:noProof/>
        </w:rPr>
        <w:fldChar w:fldCharType="end"/>
      </w:r>
      <w:r>
        <w:t>: Available Reports</w:t>
      </w:r>
      <w:bookmarkEnd w:id="149"/>
    </w:p>
    <w:tbl>
      <w:tblPr>
        <w:tblW w:w="0" w:type="auto"/>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788"/>
        <w:gridCol w:w="4788"/>
      </w:tblGrid>
      <w:tr w:rsidR="0052084F" w:rsidRPr="0052084F" w14:paraId="41940DC0" w14:textId="77777777" w:rsidTr="0012720D">
        <w:trPr>
          <w:cantSplit/>
          <w:tblHeader/>
          <w:tblCellSpacing w:w="0" w:type="dxa"/>
        </w:trPr>
        <w:tc>
          <w:tcPr>
            <w:tcW w:w="4788" w:type="dxa"/>
            <w:tcBorders>
              <w:top w:val="single" w:sz="4" w:space="0" w:color="auto"/>
              <w:bottom w:val="nil"/>
            </w:tcBorders>
            <w:shd w:val="clear" w:color="auto" w:fill="D9D9D9"/>
            <w:tcMar>
              <w:top w:w="0" w:type="dxa"/>
              <w:left w:w="108" w:type="dxa"/>
              <w:bottom w:w="0" w:type="dxa"/>
              <w:right w:w="108" w:type="dxa"/>
            </w:tcMar>
            <w:hideMark/>
          </w:tcPr>
          <w:p w14:paraId="41940DBE"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Report Type</w:t>
            </w:r>
          </w:p>
        </w:tc>
        <w:tc>
          <w:tcPr>
            <w:tcW w:w="4788" w:type="dxa"/>
            <w:tcBorders>
              <w:top w:val="single" w:sz="4" w:space="0" w:color="auto"/>
              <w:bottom w:val="nil"/>
            </w:tcBorders>
            <w:shd w:val="clear" w:color="auto" w:fill="D9D9D9"/>
            <w:tcMar>
              <w:top w:w="0" w:type="dxa"/>
              <w:left w:w="108" w:type="dxa"/>
              <w:bottom w:w="0" w:type="dxa"/>
              <w:right w:w="108" w:type="dxa"/>
            </w:tcMar>
            <w:hideMark/>
          </w:tcPr>
          <w:p w14:paraId="41940DBF"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Description</w:t>
            </w:r>
          </w:p>
        </w:tc>
      </w:tr>
      <w:tr w:rsidR="001F23B0" w:rsidRPr="0052084F" w14:paraId="41940DC3" w14:textId="77777777" w:rsidTr="0012720D">
        <w:trPr>
          <w:cantSplit/>
          <w:tblCellSpacing w:w="0" w:type="dxa"/>
        </w:trPr>
        <w:tc>
          <w:tcPr>
            <w:tcW w:w="4788" w:type="dxa"/>
            <w:shd w:val="clear" w:color="auto" w:fill="D3DFEE"/>
            <w:tcMar>
              <w:top w:w="0" w:type="dxa"/>
              <w:left w:w="108" w:type="dxa"/>
              <w:bottom w:w="0" w:type="dxa"/>
              <w:right w:w="108" w:type="dxa"/>
            </w:tcMar>
            <w:hideMark/>
          </w:tcPr>
          <w:p w14:paraId="41940DC1"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Capture NDF Data*</w:t>
            </w:r>
          </w:p>
        </w:tc>
        <w:tc>
          <w:tcPr>
            <w:tcW w:w="4788" w:type="dxa"/>
            <w:shd w:val="clear" w:color="auto" w:fill="D3DFEE"/>
            <w:tcMar>
              <w:top w:w="0" w:type="dxa"/>
              <w:left w:w="108" w:type="dxa"/>
              <w:bottom w:w="0" w:type="dxa"/>
              <w:right w:w="108" w:type="dxa"/>
            </w:tcMar>
            <w:hideMark/>
          </w:tcPr>
          <w:p w14:paraId="41940DC2"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complete listing of the Active NDCs in PPS-N as well as a large number of their attributes.</w:t>
            </w:r>
          </w:p>
        </w:tc>
      </w:tr>
      <w:tr w:rsidR="001F23B0" w:rsidRPr="0052084F" w14:paraId="41940DC6" w14:textId="77777777" w:rsidTr="0012720D">
        <w:trPr>
          <w:cantSplit/>
          <w:tblCellSpacing w:w="0" w:type="dxa"/>
        </w:trPr>
        <w:tc>
          <w:tcPr>
            <w:tcW w:w="4788" w:type="dxa"/>
            <w:tcMar>
              <w:top w:w="0" w:type="dxa"/>
              <w:left w:w="108" w:type="dxa"/>
              <w:bottom w:w="0" w:type="dxa"/>
              <w:right w:w="108" w:type="dxa"/>
            </w:tcMar>
            <w:hideMark/>
          </w:tcPr>
          <w:p w14:paraId="41940DC4"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Ingredients List*</w:t>
            </w:r>
          </w:p>
        </w:tc>
        <w:tc>
          <w:tcPr>
            <w:tcW w:w="4788" w:type="dxa"/>
            <w:tcMar>
              <w:top w:w="0" w:type="dxa"/>
              <w:left w:w="108" w:type="dxa"/>
              <w:bottom w:w="0" w:type="dxa"/>
              <w:right w:w="108" w:type="dxa"/>
            </w:tcMar>
            <w:hideMark/>
          </w:tcPr>
          <w:p w14:paraId="41940DC5"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complete list of the Active products in PPS-N with each of their ingredients.</w:t>
            </w:r>
          </w:p>
        </w:tc>
      </w:tr>
      <w:tr w:rsidR="001F23B0" w:rsidRPr="0052084F" w14:paraId="41940DC9" w14:textId="77777777" w:rsidTr="0012720D">
        <w:trPr>
          <w:cantSplit/>
          <w:tblCellSpacing w:w="0" w:type="dxa"/>
        </w:trPr>
        <w:tc>
          <w:tcPr>
            <w:tcW w:w="4788" w:type="dxa"/>
            <w:shd w:val="clear" w:color="auto" w:fill="D3DFEE"/>
            <w:tcMar>
              <w:top w:w="0" w:type="dxa"/>
              <w:left w:w="108" w:type="dxa"/>
              <w:bottom w:w="0" w:type="dxa"/>
              <w:right w:w="108" w:type="dxa"/>
            </w:tcMar>
            <w:hideMark/>
          </w:tcPr>
          <w:p w14:paraId="41940DC7"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Products and Warnings Labels*</w:t>
            </w:r>
          </w:p>
        </w:tc>
        <w:tc>
          <w:tcPr>
            <w:tcW w:w="4788" w:type="dxa"/>
            <w:shd w:val="clear" w:color="auto" w:fill="D3DFEE"/>
            <w:tcMar>
              <w:top w:w="0" w:type="dxa"/>
              <w:left w:w="108" w:type="dxa"/>
              <w:bottom w:w="0" w:type="dxa"/>
              <w:right w:w="108" w:type="dxa"/>
            </w:tcMar>
            <w:hideMark/>
          </w:tcPr>
          <w:p w14:paraId="41940DC8"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complete list of the Active products in PPS-N with the warning labels for each product that is retrieved from the FDB D</w:t>
            </w:r>
            <w:r w:rsidR="009F383B" w:rsidRPr="0052084F">
              <w:rPr>
                <w:rFonts w:ascii="Times New Roman" w:hAnsi="Times New Roman"/>
              </w:rPr>
              <w:t>rug Information Framework (D</w:t>
            </w:r>
            <w:r w:rsidRPr="0052084F">
              <w:rPr>
                <w:rFonts w:ascii="Times New Roman" w:hAnsi="Times New Roman"/>
              </w:rPr>
              <w:t>IF</w:t>
            </w:r>
            <w:r w:rsidR="009F383B" w:rsidRPr="0052084F">
              <w:rPr>
                <w:rFonts w:ascii="Times New Roman" w:hAnsi="Times New Roman"/>
              </w:rPr>
              <w:t>)</w:t>
            </w:r>
            <w:r w:rsidRPr="0052084F">
              <w:rPr>
                <w:rFonts w:ascii="Times New Roman" w:hAnsi="Times New Roman"/>
              </w:rPr>
              <w:t>.</w:t>
            </w:r>
          </w:p>
        </w:tc>
      </w:tr>
      <w:tr w:rsidR="001F23B0" w:rsidRPr="0052084F" w14:paraId="41940DCC" w14:textId="77777777" w:rsidTr="0012720D">
        <w:trPr>
          <w:cantSplit/>
          <w:tblCellSpacing w:w="0" w:type="dxa"/>
        </w:trPr>
        <w:tc>
          <w:tcPr>
            <w:tcW w:w="4788" w:type="dxa"/>
            <w:tcMar>
              <w:top w:w="0" w:type="dxa"/>
              <w:left w:w="108" w:type="dxa"/>
              <w:bottom w:w="0" w:type="dxa"/>
              <w:right w:w="108" w:type="dxa"/>
            </w:tcMar>
            <w:hideMark/>
          </w:tcPr>
          <w:p w14:paraId="41940DCA"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VA Drug Classifications</w:t>
            </w:r>
          </w:p>
        </w:tc>
        <w:tc>
          <w:tcPr>
            <w:tcW w:w="4788" w:type="dxa"/>
            <w:tcMar>
              <w:top w:w="0" w:type="dxa"/>
              <w:left w:w="108" w:type="dxa"/>
              <w:bottom w:w="0" w:type="dxa"/>
              <w:right w:w="108" w:type="dxa"/>
            </w:tcMar>
            <w:hideMark/>
          </w:tcPr>
          <w:p w14:paraId="41940DCB"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complete list of the VA Drug Classes displayed in a hierarchical format with the option of including the Description field by choosing the “with Description” Checkbox.</w:t>
            </w:r>
          </w:p>
        </w:tc>
      </w:tr>
      <w:tr w:rsidR="001F23B0" w:rsidRPr="0052084F" w14:paraId="41940DCF" w14:textId="77777777" w:rsidTr="0012720D">
        <w:trPr>
          <w:cantSplit/>
          <w:tblCellSpacing w:w="0" w:type="dxa"/>
        </w:trPr>
        <w:tc>
          <w:tcPr>
            <w:tcW w:w="4788" w:type="dxa"/>
            <w:shd w:val="clear" w:color="auto" w:fill="D3DFEE"/>
            <w:tcMar>
              <w:top w:w="0" w:type="dxa"/>
              <w:left w:w="108" w:type="dxa"/>
              <w:bottom w:w="0" w:type="dxa"/>
              <w:right w:w="108" w:type="dxa"/>
            </w:tcMar>
            <w:hideMark/>
          </w:tcPr>
          <w:p w14:paraId="41940DCD"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Products with Exclusion from Drug-Drug Interactions</w:t>
            </w:r>
          </w:p>
        </w:tc>
        <w:tc>
          <w:tcPr>
            <w:tcW w:w="4788" w:type="dxa"/>
            <w:shd w:val="clear" w:color="auto" w:fill="D3DFEE"/>
            <w:tcMar>
              <w:top w:w="0" w:type="dxa"/>
              <w:left w:w="108" w:type="dxa"/>
              <w:bottom w:w="0" w:type="dxa"/>
              <w:right w:w="108" w:type="dxa"/>
            </w:tcMar>
            <w:hideMark/>
          </w:tcPr>
          <w:p w14:paraId="41940DCE"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list of the products in PPS-N that have had the Drug-Drug Interaction field changes within the time frame chosen.</w:t>
            </w:r>
          </w:p>
        </w:tc>
      </w:tr>
      <w:tr w:rsidR="001F23B0" w:rsidRPr="0052084F" w14:paraId="41940DD2" w14:textId="77777777" w:rsidTr="0012720D">
        <w:trPr>
          <w:cantSplit/>
          <w:tblCellSpacing w:w="0" w:type="dxa"/>
        </w:trPr>
        <w:tc>
          <w:tcPr>
            <w:tcW w:w="4788" w:type="dxa"/>
            <w:tcMar>
              <w:top w:w="0" w:type="dxa"/>
              <w:left w:w="108" w:type="dxa"/>
              <w:bottom w:w="0" w:type="dxa"/>
              <w:right w:w="108" w:type="dxa"/>
            </w:tcMar>
            <w:hideMark/>
          </w:tcPr>
          <w:p w14:paraId="41940DD0"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Active Products with No Active NDCs</w:t>
            </w:r>
          </w:p>
        </w:tc>
        <w:tc>
          <w:tcPr>
            <w:tcW w:w="4788" w:type="dxa"/>
            <w:tcMar>
              <w:top w:w="0" w:type="dxa"/>
              <w:left w:w="108" w:type="dxa"/>
              <w:bottom w:w="0" w:type="dxa"/>
              <w:right w:w="108" w:type="dxa"/>
            </w:tcMar>
            <w:hideMark/>
          </w:tcPr>
          <w:p w14:paraId="41940DD1"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list of all Active Products in PPS-N that do not have Active NDCs.</w:t>
            </w:r>
          </w:p>
        </w:tc>
      </w:tr>
      <w:tr w:rsidR="001F23B0" w:rsidRPr="0052084F" w14:paraId="41940DD5" w14:textId="77777777" w:rsidTr="0012720D">
        <w:trPr>
          <w:cantSplit/>
          <w:tblCellSpacing w:w="0" w:type="dxa"/>
        </w:trPr>
        <w:tc>
          <w:tcPr>
            <w:tcW w:w="4788" w:type="dxa"/>
            <w:shd w:val="clear" w:color="auto" w:fill="D3DFEE"/>
            <w:tcMar>
              <w:top w:w="0" w:type="dxa"/>
              <w:left w:w="108" w:type="dxa"/>
              <w:bottom w:w="0" w:type="dxa"/>
              <w:right w:w="108" w:type="dxa"/>
            </w:tcMar>
            <w:hideMark/>
          </w:tcPr>
          <w:p w14:paraId="41940DD3"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Active Products with Proposed Inactivation Date</w:t>
            </w:r>
          </w:p>
        </w:tc>
        <w:tc>
          <w:tcPr>
            <w:tcW w:w="4788" w:type="dxa"/>
            <w:shd w:val="clear" w:color="auto" w:fill="D3DFEE"/>
            <w:tcMar>
              <w:top w:w="0" w:type="dxa"/>
              <w:left w:w="108" w:type="dxa"/>
              <w:bottom w:w="0" w:type="dxa"/>
              <w:right w:w="108" w:type="dxa"/>
            </w:tcMar>
            <w:hideMark/>
          </w:tcPr>
          <w:p w14:paraId="41940DD4"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list of all Active Products in PPS-N that have a proposed Inactivation Date.</w:t>
            </w:r>
          </w:p>
        </w:tc>
      </w:tr>
      <w:tr w:rsidR="001F23B0" w:rsidRPr="0052084F" w14:paraId="41940DD8" w14:textId="77777777" w:rsidTr="0012720D">
        <w:trPr>
          <w:cantSplit/>
          <w:tblCellSpacing w:w="0" w:type="dxa"/>
        </w:trPr>
        <w:tc>
          <w:tcPr>
            <w:tcW w:w="4788" w:type="dxa"/>
            <w:tcMar>
              <w:top w:w="0" w:type="dxa"/>
              <w:left w:w="108" w:type="dxa"/>
              <w:bottom w:w="0" w:type="dxa"/>
              <w:right w:w="108" w:type="dxa"/>
            </w:tcMar>
            <w:hideMark/>
          </w:tcPr>
          <w:p w14:paraId="41940DD6"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b/>
                <w:bCs/>
              </w:rPr>
              <w:t>VUID Approvals</w:t>
            </w:r>
          </w:p>
        </w:tc>
        <w:tc>
          <w:tcPr>
            <w:tcW w:w="4788" w:type="dxa"/>
            <w:tcMar>
              <w:top w:w="0" w:type="dxa"/>
              <w:left w:w="108" w:type="dxa"/>
              <w:bottom w:w="0" w:type="dxa"/>
              <w:right w:w="108" w:type="dxa"/>
            </w:tcMar>
            <w:hideMark/>
          </w:tcPr>
          <w:p w14:paraId="41940DD7" w14:textId="77777777" w:rsidR="001F23B0" w:rsidRPr="0052084F" w:rsidRDefault="001F23B0" w:rsidP="001F23B0">
            <w:pPr>
              <w:pStyle w:val="wdnormal"/>
              <w:spacing w:before="100" w:beforeAutospacing="1" w:after="100" w:afterAutospacing="1"/>
              <w:rPr>
                <w:rFonts w:ascii="Times New Roman" w:hAnsi="Times New Roman"/>
              </w:rPr>
            </w:pPr>
            <w:r w:rsidRPr="0052084F">
              <w:rPr>
                <w:rFonts w:ascii="Times New Roman" w:hAnsi="Times New Roman"/>
              </w:rPr>
              <w:t>A list of all the Products, Ingredients, Drug Classes and VA Generics that have been entered into PPS-N, inactivated or reactivated since the start date.</w:t>
            </w:r>
          </w:p>
        </w:tc>
      </w:tr>
      <w:tr w:rsidR="008D40C0" w:rsidRPr="0052084F" w14:paraId="60E47F2E" w14:textId="77777777" w:rsidTr="008D40C0">
        <w:trPr>
          <w:cantSplit/>
          <w:tblCellSpacing w:w="0" w:type="dxa"/>
        </w:trPr>
        <w:tc>
          <w:tcPr>
            <w:tcW w:w="4788" w:type="dxa"/>
            <w:tcBorders>
              <w:top w:val="nil"/>
              <w:bottom w:val="nil"/>
            </w:tcBorders>
            <w:shd w:val="clear" w:color="auto" w:fill="C6D9F1" w:themeFill="text2" w:themeFillTint="33"/>
            <w:tcMar>
              <w:top w:w="0" w:type="dxa"/>
              <w:left w:w="108" w:type="dxa"/>
              <w:bottom w:w="0" w:type="dxa"/>
              <w:right w:w="108" w:type="dxa"/>
            </w:tcMar>
          </w:tcPr>
          <w:p w14:paraId="647F6C2B" w14:textId="4CFD6ADD" w:rsidR="008D40C0" w:rsidRPr="0052084F" w:rsidRDefault="00B52DFC" w:rsidP="001F23B0">
            <w:pPr>
              <w:pStyle w:val="wdnormal"/>
              <w:spacing w:before="100" w:beforeAutospacing="1" w:after="100" w:afterAutospacing="1"/>
              <w:rPr>
                <w:rFonts w:ascii="Times New Roman" w:hAnsi="Times New Roman"/>
                <w:b/>
                <w:bCs/>
              </w:rPr>
            </w:pPr>
            <w:r>
              <w:rPr>
                <w:rFonts w:ascii="Times New Roman" w:hAnsi="Times New Roman"/>
                <w:b/>
                <w:bCs/>
              </w:rPr>
              <w:t>Products with Copay Tier Level Changes*</w:t>
            </w:r>
          </w:p>
        </w:tc>
        <w:tc>
          <w:tcPr>
            <w:tcW w:w="4788" w:type="dxa"/>
            <w:tcBorders>
              <w:top w:val="nil"/>
              <w:bottom w:val="nil"/>
            </w:tcBorders>
            <w:shd w:val="clear" w:color="auto" w:fill="C6D9F1" w:themeFill="text2" w:themeFillTint="33"/>
            <w:tcMar>
              <w:top w:w="0" w:type="dxa"/>
              <w:left w:w="108" w:type="dxa"/>
              <w:bottom w:w="0" w:type="dxa"/>
              <w:right w:w="108" w:type="dxa"/>
            </w:tcMar>
          </w:tcPr>
          <w:p w14:paraId="0765A12A" w14:textId="1164FFB8" w:rsidR="008D40C0" w:rsidRPr="0052084F" w:rsidRDefault="00B52DFC" w:rsidP="001F23B0">
            <w:pPr>
              <w:pStyle w:val="wdnormal"/>
              <w:spacing w:before="100" w:beforeAutospacing="1" w:after="100" w:afterAutospacing="1"/>
              <w:rPr>
                <w:rFonts w:ascii="Times New Roman" w:hAnsi="Times New Roman"/>
              </w:rPr>
            </w:pPr>
            <w:r>
              <w:rPr>
                <w:rFonts w:ascii="Times New Roman" w:hAnsi="Times New Roman"/>
              </w:rPr>
              <w:t>A list of Products, active, inactive, or both, in the PPS-N EPL whose Copay Tier Level was modified since the start date.</w:t>
            </w:r>
          </w:p>
        </w:tc>
      </w:tr>
      <w:tr w:rsidR="008D40C0" w:rsidRPr="0052084F" w14:paraId="33E897C0" w14:textId="77777777" w:rsidTr="0012720D">
        <w:trPr>
          <w:cantSplit/>
          <w:tblCellSpacing w:w="0" w:type="dxa"/>
        </w:trPr>
        <w:tc>
          <w:tcPr>
            <w:tcW w:w="4788" w:type="dxa"/>
            <w:tcMar>
              <w:top w:w="0" w:type="dxa"/>
              <w:left w:w="108" w:type="dxa"/>
              <w:bottom w:w="0" w:type="dxa"/>
              <w:right w:w="108" w:type="dxa"/>
            </w:tcMar>
          </w:tcPr>
          <w:p w14:paraId="1EF8EF9A" w14:textId="30F97794" w:rsidR="008D40C0" w:rsidRPr="0052084F" w:rsidRDefault="00B52DFC" w:rsidP="001F23B0">
            <w:pPr>
              <w:pStyle w:val="wdnormal"/>
              <w:spacing w:before="100" w:beforeAutospacing="1" w:after="100" w:afterAutospacing="1"/>
              <w:rPr>
                <w:rFonts w:ascii="Times New Roman" w:hAnsi="Times New Roman"/>
                <w:b/>
                <w:bCs/>
              </w:rPr>
            </w:pPr>
            <w:r>
              <w:rPr>
                <w:rFonts w:ascii="Times New Roman" w:hAnsi="Times New Roman"/>
                <w:b/>
                <w:bCs/>
              </w:rPr>
              <w:t>FDB Copay Change Report</w:t>
            </w:r>
          </w:p>
        </w:tc>
        <w:tc>
          <w:tcPr>
            <w:tcW w:w="4788" w:type="dxa"/>
            <w:tcMar>
              <w:top w:w="0" w:type="dxa"/>
              <w:left w:w="108" w:type="dxa"/>
              <w:bottom w:w="0" w:type="dxa"/>
              <w:right w:w="108" w:type="dxa"/>
            </w:tcMar>
          </w:tcPr>
          <w:p w14:paraId="4F0CAA28" w14:textId="264C47C9" w:rsidR="008D40C0" w:rsidRPr="0052084F" w:rsidRDefault="00645BCD" w:rsidP="00F47A83">
            <w:pPr>
              <w:pStyle w:val="wdnormal"/>
              <w:spacing w:before="100" w:beforeAutospacing="1" w:after="100" w:afterAutospacing="1"/>
              <w:rPr>
                <w:rFonts w:ascii="Times New Roman" w:hAnsi="Times New Roman"/>
              </w:rPr>
            </w:pPr>
            <w:r w:rsidRPr="00645BCD">
              <w:rPr>
                <w:rFonts w:ascii="Times New Roman" w:hAnsi="Times New Roman"/>
              </w:rPr>
              <w:t xml:space="preserve">A list of the Products in the PPS-N EPL that have a current Copay Tier Level of 3 but FDB data indicates they should be changed to Copay Tier </w:t>
            </w:r>
            <w:proofErr w:type="gramStart"/>
            <w:r w:rsidRPr="00645BCD">
              <w:rPr>
                <w:rFonts w:ascii="Times New Roman" w:hAnsi="Times New Roman"/>
              </w:rPr>
              <w:t>Level  2</w:t>
            </w:r>
            <w:proofErr w:type="gramEnd"/>
            <w:r w:rsidRPr="00645BCD">
              <w:rPr>
                <w:rFonts w:ascii="Times New Roman" w:hAnsi="Times New Roman"/>
              </w:rPr>
              <w:t>; products with a current Copay Tier Level of 3 whose PPS-N GCNSEQNO does not find a match in FDB; and products with a current Copay Tier Level of 3 whose PPS-N GCNSEQNO does find a match in FDB, but all associated FDB NDCS are obsolete.  Optionally, products that are inactive or have no GCNSEQNO can be selected to display on the report.</w:t>
            </w:r>
          </w:p>
        </w:tc>
        <w:bookmarkStart w:id="150" w:name="p048"/>
        <w:bookmarkEnd w:id="150"/>
      </w:tr>
    </w:tbl>
    <w:p w14:paraId="41940DD9" w14:textId="77777777" w:rsidR="001F23B0" w:rsidRDefault="001F23B0" w:rsidP="001F23B0">
      <w:pPr>
        <w:pStyle w:val="wdnormal"/>
      </w:pPr>
      <w:r w:rsidRPr="001F23B0">
        <w:rPr>
          <w:iCs/>
        </w:rPr>
        <w:t>Note: Report types marked with an asterisk (*) are downloadable only. These reports will not be displayed on the screen due to its length.</w:t>
      </w:r>
    </w:p>
    <w:p w14:paraId="4D10C2A4" w14:textId="77777777" w:rsidR="00A91D49" w:rsidRDefault="00A91D49" w:rsidP="000A4A21">
      <w:pPr>
        <w:pStyle w:val="Heading3"/>
      </w:pPr>
    </w:p>
    <w:p w14:paraId="41940DDA" w14:textId="6EC1ECE3" w:rsidR="000A4A21" w:rsidRDefault="000A4A21" w:rsidP="000A4A21">
      <w:pPr>
        <w:pStyle w:val="Heading3"/>
      </w:pPr>
      <w:bookmarkStart w:id="151" w:name="_Toc478139652"/>
      <w:r>
        <w:t>How to Use the Buttons</w:t>
      </w:r>
      <w:bookmarkEnd w:id="151"/>
    </w:p>
    <w:p w14:paraId="41940DDB" w14:textId="77777777" w:rsidR="00943F63" w:rsidRPr="002979F3" w:rsidRDefault="00A74860" w:rsidP="00CB2D64">
      <w:pPr>
        <w:spacing w:before="100" w:beforeAutospacing="1" w:after="100" w:afterAutospacing="1"/>
        <w:rPr>
          <w:b/>
          <w:bCs/>
          <w:iCs/>
          <w:kern w:val="32"/>
          <w:sz w:val="28"/>
          <w:szCs w:val="26"/>
          <w:u w:val="single"/>
        </w:rPr>
      </w:pPr>
      <w:r w:rsidRPr="002979F3">
        <w:rPr>
          <w:u w:val="single"/>
        </w:rPr>
        <w:lastRenderedPageBreak/>
        <w:t>Report</w:t>
      </w:r>
      <w:r w:rsidR="00521975" w:rsidRPr="002979F3">
        <w:rPr>
          <w:u w:val="single"/>
        </w:rPr>
        <w:t>s</w:t>
      </w:r>
      <w:r w:rsidRPr="002979F3">
        <w:rPr>
          <w:u w:val="single"/>
        </w:rPr>
        <w:t xml:space="preserve"> </w:t>
      </w:r>
      <w:r w:rsidR="00521975" w:rsidRPr="002979F3">
        <w:rPr>
          <w:u w:val="single"/>
        </w:rPr>
        <w:t>–</w:t>
      </w:r>
      <w:r w:rsidRPr="002979F3">
        <w:rPr>
          <w:u w:val="single"/>
        </w:rPr>
        <w:t xml:space="preserve"> </w:t>
      </w:r>
      <w:r w:rsidR="00521975" w:rsidRPr="002979F3">
        <w:rPr>
          <w:u w:val="single"/>
        </w:rPr>
        <w:t>“</w:t>
      </w:r>
      <w:r w:rsidRPr="002979F3">
        <w:rPr>
          <w:u w:val="single"/>
        </w:rPr>
        <w:t>Get Status</w:t>
      </w:r>
      <w:bookmarkEnd w:id="148"/>
      <w:r w:rsidR="00521975" w:rsidRPr="002979F3">
        <w:rPr>
          <w:u w:val="single"/>
        </w:rPr>
        <w:t>” Button</w:t>
      </w:r>
    </w:p>
    <w:p w14:paraId="41940DDC" w14:textId="77777777" w:rsidR="002164DC" w:rsidRPr="002979F3" w:rsidRDefault="00521975" w:rsidP="00CB2D64">
      <w:pPr>
        <w:pStyle w:val="BodyText"/>
        <w:spacing w:before="100" w:beforeAutospacing="1" w:after="100" w:afterAutospacing="1"/>
      </w:pPr>
      <w:r w:rsidRPr="002979F3">
        <w:t xml:space="preserve">The download-only reports include a </w:t>
      </w:r>
      <w:r w:rsidR="00495D39" w:rsidRPr="002979F3">
        <w:t>“</w:t>
      </w:r>
      <w:r w:rsidR="002164DC" w:rsidRPr="002979F3">
        <w:t>Get Status</w:t>
      </w:r>
      <w:r w:rsidR="00495D39" w:rsidRPr="002979F3">
        <w:t>”</w:t>
      </w:r>
      <w:r w:rsidR="002164DC" w:rsidRPr="002979F3">
        <w:t xml:space="preserve"> button </w:t>
      </w:r>
      <w:r w:rsidRPr="002979F3">
        <w:t>which will</w:t>
      </w:r>
      <w:r w:rsidR="002164DC" w:rsidRPr="002979F3">
        <w:t xml:space="preserve"> </w:t>
      </w:r>
      <w:r w:rsidRPr="002979F3">
        <w:t>retrieve the current report s</w:t>
      </w:r>
      <w:r w:rsidR="002164DC" w:rsidRPr="002979F3">
        <w:t>tat</w:t>
      </w:r>
      <w:r w:rsidR="00495D39" w:rsidRPr="002979F3">
        <w:t>istic</w:t>
      </w:r>
      <w:r w:rsidR="002164DC" w:rsidRPr="002979F3">
        <w:t xml:space="preserve">s from the database </w:t>
      </w:r>
      <w:r w:rsidRPr="002979F3">
        <w:t>when selected</w:t>
      </w:r>
      <w:r w:rsidR="002164DC" w:rsidRPr="002979F3">
        <w:t xml:space="preserve">.  This information will </w:t>
      </w:r>
      <w:r w:rsidR="00495D39" w:rsidRPr="002979F3">
        <w:t>indicate the last time</w:t>
      </w:r>
      <w:r w:rsidR="00AB02A2" w:rsidRPr="002979F3">
        <w:t xml:space="preserve"> a report was generated</w:t>
      </w:r>
      <w:r w:rsidR="00495D39" w:rsidRPr="002979F3">
        <w:t>, and when</w:t>
      </w:r>
      <w:r w:rsidRPr="002979F3">
        <w:t xml:space="preserve"> the process</w:t>
      </w:r>
      <w:r w:rsidR="00495D39" w:rsidRPr="002979F3">
        <w:t xml:space="preserve"> </w:t>
      </w:r>
      <w:proofErr w:type="gramStart"/>
      <w:r w:rsidR="00495D39" w:rsidRPr="002979F3">
        <w:t>Started</w:t>
      </w:r>
      <w:proofErr w:type="gramEnd"/>
      <w:r w:rsidR="00495D39" w:rsidRPr="002979F3">
        <w:t xml:space="preserve"> and Completed</w:t>
      </w:r>
      <w:r w:rsidR="00AB02A2" w:rsidRPr="002979F3">
        <w:t>.  If a report is currently being generated</w:t>
      </w:r>
      <w:r w:rsidR="00495D39" w:rsidRPr="002979F3">
        <w:t>,</w:t>
      </w:r>
      <w:r w:rsidR="00AB02A2" w:rsidRPr="002979F3">
        <w:t xml:space="preserve"> and </w:t>
      </w:r>
      <w:r w:rsidR="00495D39" w:rsidRPr="002979F3">
        <w:t>the user</w:t>
      </w:r>
      <w:r w:rsidR="00AB02A2" w:rsidRPr="002979F3">
        <w:t xml:space="preserve"> click</w:t>
      </w:r>
      <w:r w:rsidR="00495D39" w:rsidRPr="002979F3">
        <w:t>s</w:t>
      </w:r>
      <w:r w:rsidR="00AB02A2" w:rsidRPr="002979F3">
        <w:t xml:space="preserve"> the </w:t>
      </w:r>
      <w:r w:rsidR="00495D39" w:rsidRPr="002979F3">
        <w:t>“</w:t>
      </w:r>
      <w:r w:rsidR="00AB02A2" w:rsidRPr="002979F3">
        <w:t>Get Status</w:t>
      </w:r>
      <w:r w:rsidR="00495D39" w:rsidRPr="002979F3">
        <w:t>”</w:t>
      </w:r>
      <w:r w:rsidR="00AB02A2" w:rsidRPr="002979F3">
        <w:t xml:space="preserve"> button</w:t>
      </w:r>
      <w:r w:rsidR="00495D39" w:rsidRPr="002979F3">
        <w:t>,</w:t>
      </w:r>
      <w:r w:rsidR="00AB02A2" w:rsidRPr="002979F3">
        <w:t xml:space="preserve"> then the </w:t>
      </w:r>
      <w:r w:rsidR="00495D39" w:rsidRPr="002979F3">
        <w:t>Process Status will indicate that it is Running, the “</w:t>
      </w:r>
      <w:r w:rsidR="00AB02A2" w:rsidRPr="002979F3">
        <w:t>Generate New</w:t>
      </w:r>
      <w:r w:rsidR="00495D39" w:rsidRPr="002979F3">
        <w:t>”</w:t>
      </w:r>
      <w:r w:rsidR="00AB02A2" w:rsidRPr="002979F3">
        <w:t xml:space="preserve"> and </w:t>
      </w:r>
      <w:r w:rsidR="00495D39" w:rsidRPr="002979F3">
        <w:t>“</w:t>
      </w:r>
      <w:r w:rsidR="00AB02A2" w:rsidRPr="002979F3">
        <w:t>Download Current</w:t>
      </w:r>
      <w:r w:rsidR="00495D39" w:rsidRPr="002979F3">
        <w:t>”</w:t>
      </w:r>
      <w:r w:rsidR="00AB02A2" w:rsidRPr="002979F3">
        <w:t xml:space="preserve"> buttons will be grayed out</w:t>
      </w:r>
      <w:r w:rsidR="00495D39" w:rsidRPr="002979F3">
        <w:t>,</w:t>
      </w:r>
      <w:r w:rsidR="00AB02A2" w:rsidRPr="002979F3">
        <w:t xml:space="preserve"> and the Completed date will not be filled in.  </w:t>
      </w:r>
    </w:p>
    <w:p w14:paraId="41940DDD"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A1" wp14:editId="2920B830">
            <wp:extent cx="5952226" cy="1672180"/>
            <wp:effectExtent l="0" t="0" r="0" b="4445"/>
            <wp:docPr id="54" name="Picture 79" descr="Report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Report Status"/>
                    <pic:cNvPicPr>
                      <a:picLocks noChangeAspect="1" noChangeArrowheads="1"/>
                    </pic:cNvPicPr>
                  </pic:nvPicPr>
                  <pic:blipFill rotWithShape="1">
                    <a:blip r:embed="rId71">
                      <a:extLst>
                        <a:ext uri="{28A0092B-C50C-407E-A947-70E740481C1C}">
                          <a14:useLocalDpi xmlns:a14="http://schemas.microsoft.com/office/drawing/2010/main" val="0"/>
                        </a:ext>
                      </a:extLst>
                    </a:blip>
                    <a:srcRect t="33121"/>
                    <a:stretch/>
                  </pic:blipFill>
                  <pic:spPr bwMode="auto">
                    <a:xfrm>
                      <a:off x="0" y="0"/>
                      <a:ext cx="5949950" cy="1671541"/>
                    </a:xfrm>
                    <a:prstGeom prst="rect">
                      <a:avLst/>
                    </a:prstGeom>
                    <a:noFill/>
                    <a:ln>
                      <a:noFill/>
                    </a:ln>
                    <a:extLst>
                      <a:ext uri="{53640926-AAD7-44D8-BBD7-CCE9431645EC}">
                        <a14:shadowObscured xmlns:a14="http://schemas.microsoft.com/office/drawing/2010/main"/>
                      </a:ext>
                    </a:extLst>
                  </pic:spPr>
                </pic:pic>
              </a:graphicData>
            </a:graphic>
          </wp:inline>
        </w:drawing>
      </w:r>
    </w:p>
    <w:p w14:paraId="41940DDE" w14:textId="2BF21DC7" w:rsidR="00AF74D1" w:rsidRPr="002979F3" w:rsidRDefault="00837E5C" w:rsidP="002979F3">
      <w:pPr>
        <w:pStyle w:val="Caption"/>
        <w:spacing w:before="100" w:beforeAutospacing="1" w:after="100" w:afterAutospacing="1"/>
        <w:rPr>
          <w:rFonts w:ascii="Times New Roman" w:hAnsi="Times New Roman"/>
        </w:rPr>
      </w:pPr>
      <w:bookmarkStart w:id="152" w:name="_Toc319063942"/>
      <w:bookmarkStart w:id="153" w:name="_Toc47813958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53</w:t>
      </w:r>
      <w:r w:rsidR="00152CEF">
        <w:rPr>
          <w:rFonts w:ascii="Times New Roman" w:hAnsi="Times New Roman"/>
        </w:rPr>
        <w:fldChar w:fldCharType="end"/>
      </w:r>
      <w:r w:rsidRPr="002979F3">
        <w:rPr>
          <w:rFonts w:ascii="Times New Roman" w:hAnsi="Times New Roman"/>
        </w:rPr>
        <w:t>: Report Status</w:t>
      </w:r>
      <w:bookmarkEnd w:id="152"/>
      <w:bookmarkEnd w:id="153"/>
    </w:p>
    <w:p w14:paraId="5EC0A794" w14:textId="77777777" w:rsidR="00CB2D64" w:rsidRDefault="00CB2D64" w:rsidP="004D63E8">
      <w:pPr>
        <w:spacing w:before="100" w:beforeAutospacing="1" w:after="100" w:afterAutospacing="1"/>
        <w:ind w:left="360"/>
        <w:rPr>
          <w:u w:val="single"/>
        </w:rPr>
      </w:pPr>
      <w:bookmarkStart w:id="154" w:name="_Toc319063807"/>
    </w:p>
    <w:p w14:paraId="41940DDF" w14:textId="294049AA" w:rsidR="00A74860" w:rsidRPr="002979F3" w:rsidRDefault="00A74860" w:rsidP="00CB2D64">
      <w:pPr>
        <w:spacing w:before="100" w:beforeAutospacing="1" w:after="100" w:afterAutospacing="1"/>
        <w:rPr>
          <w:b/>
          <w:bCs/>
          <w:iCs/>
          <w:kern w:val="32"/>
          <w:sz w:val="28"/>
          <w:szCs w:val="26"/>
          <w:u w:val="single"/>
        </w:rPr>
      </w:pPr>
      <w:r w:rsidRPr="002979F3">
        <w:rPr>
          <w:u w:val="single"/>
        </w:rPr>
        <w:t>Report</w:t>
      </w:r>
      <w:r w:rsidR="00521975" w:rsidRPr="002979F3">
        <w:rPr>
          <w:u w:val="single"/>
        </w:rPr>
        <w:t>s</w:t>
      </w:r>
      <w:r w:rsidRPr="002979F3">
        <w:rPr>
          <w:u w:val="single"/>
        </w:rPr>
        <w:t xml:space="preserve"> – </w:t>
      </w:r>
      <w:r w:rsidR="00521975" w:rsidRPr="002979F3">
        <w:rPr>
          <w:u w:val="single"/>
        </w:rPr>
        <w:t>“</w:t>
      </w:r>
      <w:r w:rsidRPr="002979F3">
        <w:rPr>
          <w:u w:val="single"/>
        </w:rPr>
        <w:t>Generate New</w:t>
      </w:r>
      <w:bookmarkEnd w:id="154"/>
      <w:r w:rsidR="00521975" w:rsidRPr="002979F3">
        <w:rPr>
          <w:u w:val="single"/>
        </w:rPr>
        <w:t>” Button</w:t>
      </w:r>
    </w:p>
    <w:p w14:paraId="41940DE0" w14:textId="77777777" w:rsidR="00AB02A2" w:rsidRPr="002979F3" w:rsidRDefault="00BF6EFD" w:rsidP="00CB2D64">
      <w:pPr>
        <w:pStyle w:val="BodyText"/>
        <w:spacing w:before="100" w:beforeAutospacing="1" w:after="100" w:afterAutospacing="1"/>
      </w:pPr>
      <w:r w:rsidRPr="002979F3">
        <w:t>The download-only reports also include a “</w:t>
      </w:r>
      <w:r w:rsidR="00AB02A2" w:rsidRPr="002979F3">
        <w:t>Generate New</w:t>
      </w:r>
      <w:r w:rsidRPr="002979F3">
        <w:t>”</w:t>
      </w:r>
      <w:r w:rsidR="00AB02A2" w:rsidRPr="002979F3">
        <w:t xml:space="preserve"> button </w:t>
      </w:r>
      <w:r w:rsidRPr="002979F3">
        <w:t>which can be selected to</w:t>
      </w:r>
      <w:r w:rsidR="00AB02A2" w:rsidRPr="002979F3">
        <w:t xml:space="preserve"> </w:t>
      </w:r>
      <w:r w:rsidRPr="002979F3">
        <w:t>create</w:t>
      </w:r>
      <w:r w:rsidR="00AB02A2" w:rsidRPr="002979F3">
        <w:t xml:space="preserve"> a new report.  </w:t>
      </w:r>
      <w:r w:rsidR="00B8593C" w:rsidRPr="002979F3">
        <w:t xml:space="preserve">After selecting the previously described “Get Status” button, PPS-N will activate this button so it can be selected.  </w:t>
      </w:r>
      <w:r w:rsidR="00AB02A2" w:rsidRPr="002979F3">
        <w:t xml:space="preserve">When the user clicks the </w:t>
      </w:r>
      <w:r w:rsidR="00B8593C" w:rsidRPr="002979F3">
        <w:t>“</w:t>
      </w:r>
      <w:r w:rsidR="00AB02A2" w:rsidRPr="002979F3">
        <w:t>Generate New</w:t>
      </w:r>
      <w:r w:rsidR="00B8593C" w:rsidRPr="002979F3">
        <w:t>”</w:t>
      </w:r>
      <w:r w:rsidR="00AB02A2" w:rsidRPr="002979F3">
        <w:t xml:space="preserve"> button, a pop</w:t>
      </w:r>
      <w:r w:rsidR="00B8593C" w:rsidRPr="002979F3">
        <w:t>-</w:t>
      </w:r>
      <w:r w:rsidR="00AB02A2" w:rsidRPr="002979F3">
        <w:t xml:space="preserve">up </w:t>
      </w:r>
      <w:r w:rsidR="00B8593C" w:rsidRPr="002979F3">
        <w:t>window will be</w:t>
      </w:r>
      <w:r w:rsidR="00AB02A2" w:rsidRPr="002979F3">
        <w:t xml:space="preserve"> displayed </w:t>
      </w:r>
      <w:r w:rsidR="00B8593C" w:rsidRPr="002979F3">
        <w:t xml:space="preserve">with a message </w:t>
      </w:r>
      <w:r w:rsidR="00AB02A2" w:rsidRPr="002979F3">
        <w:t xml:space="preserve">indicating </w:t>
      </w:r>
      <w:r w:rsidR="00B8593C" w:rsidRPr="002979F3">
        <w:t>how long</w:t>
      </w:r>
      <w:r w:rsidR="00AB02A2" w:rsidRPr="002979F3">
        <w:t xml:space="preserve"> the process </w:t>
      </w:r>
      <w:r w:rsidR="00B8593C" w:rsidRPr="002979F3">
        <w:t>will take (see below)</w:t>
      </w:r>
      <w:r w:rsidR="00AB02A2" w:rsidRPr="002979F3">
        <w:t xml:space="preserve">.  Once the user clicks </w:t>
      </w:r>
      <w:r w:rsidR="00B8593C" w:rsidRPr="002979F3">
        <w:t>the “OK” button</w:t>
      </w:r>
      <w:r w:rsidR="00AB02A2" w:rsidRPr="002979F3">
        <w:t>, the process will begin.</w:t>
      </w:r>
    </w:p>
    <w:p w14:paraId="41940DE1"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A3" wp14:editId="067E01F5">
            <wp:extent cx="5949992" cy="2562046"/>
            <wp:effectExtent l="0" t="0" r="0" b="0"/>
            <wp:docPr id="55" name="Picture 80" descr="Report Generate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Report Generate New"/>
                    <pic:cNvPicPr>
                      <a:picLocks noChangeAspect="1" noChangeArrowheads="1"/>
                    </pic:cNvPicPr>
                  </pic:nvPicPr>
                  <pic:blipFill rotWithShape="1">
                    <a:blip r:embed="rId72">
                      <a:extLst>
                        <a:ext uri="{28A0092B-C50C-407E-A947-70E740481C1C}">
                          <a14:useLocalDpi xmlns:a14="http://schemas.microsoft.com/office/drawing/2010/main" val="0"/>
                        </a:ext>
                      </a:extLst>
                    </a:blip>
                    <a:srcRect t="24810"/>
                    <a:stretch/>
                  </pic:blipFill>
                  <pic:spPr bwMode="auto">
                    <a:xfrm>
                      <a:off x="0" y="0"/>
                      <a:ext cx="5949950" cy="2562028"/>
                    </a:xfrm>
                    <a:prstGeom prst="rect">
                      <a:avLst/>
                    </a:prstGeom>
                    <a:noFill/>
                    <a:ln>
                      <a:noFill/>
                    </a:ln>
                    <a:extLst>
                      <a:ext uri="{53640926-AAD7-44D8-BBD7-CCE9431645EC}">
                        <a14:shadowObscured xmlns:a14="http://schemas.microsoft.com/office/drawing/2010/main"/>
                      </a:ext>
                    </a:extLst>
                  </pic:spPr>
                </pic:pic>
              </a:graphicData>
            </a:graphic>
          </wp:inline>
        </w:drawing>
      </w:r>
    </w:p>
    <w:p w14:paraId="41940DE2" w14:textId="3E9B99CC" w:rsidR="00A74860" w:rsidRPr="002979F3" w:rsidRDefault="00837E5C" w:rsidP="002979F3">
      <w:pPr>
        <w:pStyle w:val="Caption"/>
        <w:spacing w:before="100" w:beforeAutospacing="1" w:after="100" w:afterAutospacing="1"/>
        <w:rPr>
          <w:rFonts w:ascii="Times New Roman" w:hAnsi="Times New Roman"/>
        </w:rPr>
      </w:pPr>
      <w:bookmarkStart w:id="155" w:name="_Toc319063943"/>
      <w:bookmarkStart w:id="156" w:name="_Toc47813958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54</w:t>
      </w:r>
      <w:r w:rsidR="00152CEF">
        <w:rPr>
          <w:rFonts w:ascii="Times New Roman" w:hAnsi="Times New Roman"/>
        </w:rPr>
        <w:fldChar w:fldCharType="end"/>
      </w:r>
      <w:r w:rsidRPr="002979F3">
        <w:rPr>
          <w:rFonts w:ascii="Times New Roman" w:hAnsi="Times New Roman"/>
        </w:rPr>
        <w:t>: Report Generate New</w:t>
      </w:r>
      <w:bookmarkEnd w:id="155"/>
      <w:bookmarkEnd w:id="156"/>
    </w:p>
    <w:p w14:paraId="41940DE3" w14:textId="78615B85" w:rsidR="00A74860" w:rsidRPr="002979F3" w:rsidRDefault="00A74860" w:rsidP="00CB2D64">
      <w:pPr>
        <w:spacing w:before="100" w:beforeAutospacing="1" w:after="100" w:afterAutospacing="1"/>
        <w:rPr>
          <w:b/>
          <w:bCs/>
          <w:iCs/>
          <w:kern w:val="32"/>
          <w:sz w:val="28"/>
          <w:szCs w:val="26"/>
          <w:u w:val="single"/>
        </w:rPr>
      </w:pPr>
      <w:bookmarkStart w:id="157" w:name="_Toc319063808"/>
      <w:r w:rsidRPr="002979F3">
        <w:rPr>
          <w:u w:val="single"/>
        </w:rPr>
        <w:t>Report</w:t>
      </w:r>
      <w:r w:rsidR="00B8593C" w:rsidRPr="002979F3">
        <w:rPr>
          <w:u w:val="single"/>
        </w:rPr>
        <w:t>s</w:t>
      </w:r>
      <w:r w:rsidRPr="002979F3">
        <w:rPr>
          <w:u w:val="single"/>
        </w:rPr>
        <w:t xml:space="preserve"> – </w:t>
      </w:r>
      <w:r w:rsidR="00B8593C" w:rsidRPr="002979F3">
        <w:rPr>
          <w:u w:val="single"/>
        </w:rPr>
        <w:t>“</w:t>
      </w:r>
      <w:r w:rsidRPr="002979F3">
        <w:rPr>
          <w:u w:val="single"/>
        </w:rPr>
        <w:t>Download Current</w:t>
      </w:r>
      <w:bookmarkEnd w:id="157"/>
      <w:r w:rsidR="00B8593C" w:rsidRPr="002979F3">
        <w:rPr>
          <w:u w:val="single"/>
        </w:rPr>
        <w:t>” Button</w:t>
      </w:r>
    </w:p>
    <w:p w14:paraId="41940DE4" w14:textId="77777777" w:rsidR="00AB02A2" w:rsidRPr="002979F3" w:rsidRDefault="00B234FD" w:rsidP="00CB2D64">
      <w:pPr>
        <w:pStyle w:val="BodyText"/>
        <w:spacing w:before="100" w:beforeAutospacing="1" w:after="100" w:afterAutospacing="1"/>
      </w:pPr>
      <w:r w:rsidRPr="002979F3">
        <w:lastRenderedPageBreak/>
        <w:t xml:space="preserve">All of the report pages include a “Download Current” button. </w:t>
      </w:r>
      <w:r w:rsidR="00D27EBF" w:rsidRPr="002979F3">
        <w:t>When selected, a dialog will be displayed as shown below allowing the user to Open or Save the report, or Cancel the request. The report uses the</w:t>
      </w:r>
      <w:r w:rsidRPr="002979F3">
        <w:t xml:space="preserve"> comma-separated </w:t>
      </w:r>
      <w:proofErr w:type="gramStart"/>
      <w:r w:rsidRPr="002979F3">
        <w:t>value(</w:t>
      </w:r>
      <w:proofErr w:type="gramEnd"/>
      <w:r w:rsidRPr="002979F3">
        <w:t xml:space="preserve">.CSV) </w:t>
      </w:r>
      <w:r w:rsidR="00D27EBF" w:rsidRPr="002979F3">
        <w:t>format and the user can</w:t>
      </w:r>
      <w:r w:rsidRPr="002979F3">
        <w:t xml:space="preserve"> view them </w:t>
      </w:r>
      <w:r w:rsidR="00AB02A2" w:rsidRPr="002979F3">
        <w:t>via a third party tool such a</w:t>
      </w:r>
      <w:r w:rsidRPr="002979F3">
        <w:t>s Micros</w:t>
      </w:r>
      <w:r w:rsidR="00AB02A2" w:rsidRPr="002979F3">
        <w:t xml:space="preserve">oft Excel.  </w:t>
      </w:r>
    </w:p>
    <w:p w14:paraId="41940DE5"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A5" wp14:editId="56492B20">
            <wp:extent cx="5945679" cy="2398144"/>
            <wp:effectExtent l="0" t="0" r="0" b="2540"/>
            <wp:docPr id="56" name="Picture 81" descr="Repor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Report Download"/>
                    <pic:cNvPicPr>
                      <a:picLocks noChangeAspect="1" noChangeArrowheads="1"/>
                    </pic:cNvPicPr>
                  </pic:nvPicPr>
                  <pic:blipFill rotWithShape="1">
                    <a:blip r:embed="rId73">
                      <a:extLst>
                        <a:ext uri="{28A0092B-C50C-407E-A947-70E740481C1C}">
                          <a14:useLocalDpi xmlns:a14="http://schemas.microsoft.com/office/drawing/2010/main" val="0"/>
                        </a:ext>
                      </a:extLst>
                    </a:blip>
                    <a:srcRect t="25867"/>
                    <a:stretch/>
                  </pic:blipFill>
                  <pic:spPr bwMode="auto">
                    <a:xfrm>
                      <a:off x="0" y="0"/>
                      <a:ext cx="5949950" cy="2399867"/>
                    </a:xfrm>
                    <a:prstGeom prst="rect">
                      <a:avLst/>
                    </a:prstGeom>
                    <a:noFill/>
                    <a:ln>
                      <a:noFill/>
                    </a:ln>
                    <a:extLst>
                      <a:ext uri="{53640926-AAD7-44D8-BBD7-CCE9431645EC}">
                        <a14:shadowObscured xmlns:a14="http://schemas.microsoft.com/office/drawing/2010/main"/>
                      </a:ext>
                    </a:extLst>
                  </pic:spPr>
                </pic:pic>
              </a:graphicData>
            </a:graphic>
          </wp:inline>
        </w:drawing>
      </w:r>
    </w:p>
    <w:p w14:paraId="41940DE6" w14:textId="4F4FC55C" w:rsidR="00A74860" w:rsidRPr="002979F3" w:rsidRDefault="00837E5C" w:rsidP="00120796">
      <w:pPr>
        <w:pStyle w:val="Caption"/>
        <w:spacing w:before="100" w:beforeAutospacing="1" w:after="100" w:afterAutospacing="1"/>
        <w:rPr>
          <w:rFonts w:ascii="Times New Roman" w:hAnsi="Times New Roman"/>
        </w:rPr>
      </w:pPr>
      <w:bookmarkStart w:id="158" w:name="_Toc319063944"/>
      <w:bookmarkStart w:id="159" w:name="_Toc47813959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55</w:t>
      </w:r>
      <w:r w:rsidR="00152CEF">
        <w:rPr>
          <w:rFonts w:ascii="Times New Roman" w:hAnsi="Times New Roman"/>
        </w:rPr>
        <w:fldChar w:fldCharType="end"/>
      </w:r>
      <w:r w:rsidRPr="002979F3">
        <w:rPr>
          <w:rFonts w:ascii="Times New Roman" w:hAnsi="Times New Roman"/>
        </w:rPr>
        <w:t>: Report Download</w:t>
      </w:r>
      <w:bookmarkEnd w:id="158"/>
      <w:bookmarkEnd w:id="159"/>
    </w:p>
    <w:p w14:paraId="41940DE7" w14:textId="205BA7E6" w:rsidR="00E373E1" w:rsidRPr="002979F3" w:rsidRDefault="00E373E1" w:rsidP="00CB2D64">
      <w:pPr>
        <w:spacing w:before="100" w:beforeAutospacing="1" w:after="100" w:afterAutospacing="1"/>
        <w:rPr>
          <w:u w:val="single"/>
        </w:rPr>
      </w:pPr>
      <w:bookmarkStart w:id="160" w:name="_Toc319063809"/>
      <w:r w:rsidRPr="002979F3">
        <w:rPr>
          <w:u w:val="single"/>
        </w:rPr>
        <w:t>Reports – “Run Report” Button</w:t>
      </w:r>
    </w:p>
    <w:p w14:paraId="41940DE8" w14:textId="77777777" w:rsidR="0077254B" w:rsidRPr="00EA4B92" w:rsidRDefault="0077254B" w:rsidP="00CB2D64">
      <w:pPr>
        <w:spacing w:before="100" w:beforeAutospacing="1" w:after="100" w:afterAutospacing="1"/>
        <w:rPr>
          <w:szCs w:val="22"/>
        </w:rPr>
      </w:pPr>
      <w:r w:rsidRPr="002979F3">
        <w:rPr>
          <w:szCs w:val="22"/>
        </w:rPr>
        <w:t xml:space="preserve">For all the reports that are not </w:t>
      </w:r>
      <w:proofErr w:type="gramStart"/>
      <w:r w:rsidRPr="002979F3">
        <w:rPr>
          <w:szCs w:val="22"/>
        </w:rPr>
        <w:t>download</w:t>
      </w:r>
      <w:proofErr w:type="gramEnd"/>
      <w:r w:rsidRPr="002979F3">
        <w:rPr>
          <w:szCs w:val="22"/>
        </w:rPr>
        <w:t xml:space="preserve"> only, the user will have a choice to save or view the most recent generated report or to run a new report.  For the latter, the user will select the “Run Report” button, and the results will be displayed on the same page.  With this option, the user can also select a date range using the “Start Date” and “Stop Date” fields as shown below.</w:t>
      </w:r>
    </w:p>
    <w:p w14:paraId="41940DE9" w14:textId="77777777" w:rsidR="001E0B6E" w:rsidRPr="002979F3" w:rsidRDefault="00E97F9C" w:rsidP="002979F3">
      <w:pPr>
        <w:keepNext/>
        <w:spacing w:before="100" w:beforeAutospacing="1" w:after="100" w:afterAutospacing="1"/>
      </w:pPr>
      <w:r>
        <w:rPr>
          <w:noProof/>
        </w:rPr>
        <w:drawing>
          <wp:inline distT="0" distB="0" distL="0" distR="0" wp14:anchorId="41940FA7" wp14:editId="05126BE6">
            <wp:extent cx="5020574" cy="3114136"/>
            <wp:effectExtent l="0" t="0" r="8890" b="0"/>
            <wp:docPr id="57" name="Picture 22" descr="Run Reports with Date-Tim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un Reports with Date-Time Range"/>
                    <pic:cNvPicPr>
                      <a:picLocks noChangeAspect="1" noChangeArrowheads="1"/>
                    </pic:cNvPicPr>
                  </pic:nvPicPr>
                  <pic:blipFill rotWithShape="1">
                    <a:blip r:embed="rId74">
                      <a:extLst>
                        <a:ext uri="{28A0092B-C50C-407E-A947-70E740481C1C}">
                          <a14:useLocalDpi xmlns:a14="http://schemas.microsoft.com/office/drawing/2010/main" val="0"/>
                        </a:ext>
                      </a:extLst>
                    </a:blip>
                    <a:srcRect r="15326"/>
                    <a:stretch/>
                  </pic:blipFill>
                  <pic:spPr bwMode="auto">
                    <a:xfrm>
                      <a:off x="0" y="0"/>
                      <a:ext cx="5022467" cy="3115310"/>
                    </a:xfrm>
                    <a:prstGeom prst="rect">
                      <a:avLst/>
                    </a:prstGeom>
                    <a:noFill/>
                    <a:ln>
                      <a:noFill/>
                    </a:ln>
                    <a:extLst>
                      <a:ext uri="{53640926-AAD7-44D8-BBD7-CCE9431645EC}">
                        <a14:shadowObscured xmlns:a14="http://schemas.microsoft.com/office/drawing/2010/main"/>
                      </a:ext>
                    </a:extLst>
                  </pic:spPr>
                </pic:pic>
              </a:graphicData>
            </a:graphic>
          </wp:inline>
        </w:drawing>
      </w:r>
    </w:p>
    <w:p w14:paraId="41940DEA" w14:textId="2D9C8A91" w:rsidR="00E373E1" w:rsidRPr="00120796" w:rsidRDefault="001E0B6E" w:rsidP="00120796">
      <w:pPr>
        <w:pStyle w:val="Caption"/>
        <w:spacing w:before="100" w:beforeAutospacing="1" w:after="100" w:afterAutospacing="1"/>
        <w:rPr>
          <w:rFonts w:ascii="Times New Roman" w:hAnsi="Times New Roman"/>
        </w:rPr>
      </w:pPr>
      <w:bookmarkStart w:id="161" w:name="_Toc47813959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56</w:t>
      </w:r>
      <w:r w:rsidR="00152CEF">
        <w:rPr>
          <w:rFonts w:ascii="Times New Roman" w:hAnsi="Times New Roman"/>
        </w:rPr>
        <w:fldChar w:fldCharType="end"/>
      </w:r>
      <w:r w:rsidRPr="002979F3">
        <w:rPr>
          <w:rFonts w:ascii="Times New Roman" w:hAnsi="Times New Roman"/>
        </w:rPr>
        <w:t>: Run Reports with Date-Time Range</w:t>
      </w:r>
      <w:bookmarkEnd w:id="161"/>
    </w:p>
    <w:p w14:paraId="41940DEB" w14:textId="77777777" w:rsidR="00E628A8" w:rsidRPr="00E628A8" w:rsidRDefault="00E628A8" w:rsidP="00F266E9">
      <w:pPr>
        <w:pStyle w:val="Heading3"/>
        <w:pageBreakBefore/>
      </w:pPr>
      <w:bookmarkStart w:id="162" w:name="_Toc478139653"/>
      <w:r w:rsidRPr="00E628A8">
        <w:lastRenderedPageBreak/>
        <w:t xml:space="preserve">Types of </w:t>
      </w:r>
      <w:r w:rsidR="001F23B0">
        <w:t xml:space="preserve">Displayable </w:t>
      </w:r>
      <w:r w:rsidRPr="00E628A8">
        <w:t>Reports</w:t>
      </w:r>
      <w:bookmarkEnd w:id="162"/>
    </w:p>
    <w:p w14:paraId="41940DEC" w14:textId="77777777" w:rsidR="00E628A8" w:rsidRPr="00E628A8" w:rsidRDefault="00E628A8" w:rsidP="002979F3">
      <w:pPr>
        <w:spacing w:before="100" w:beforeAutospacing="1" w:after="100" w:afterAutospacing="1"/>
      </w:pPr>
      <w:r w:rsidRPr="00E628A8">
        <w:t xml:space="preserve">The user will select the appropriate </w:t>
      </w:r>
      <w:r w:rsidR="001F23B0">
        <w:t xml:space="preserve">displayable </w:t>
      </w:r>
      <w:r w:rsidRPr="00E628A8">
        <w:t>report using the dropdown list.</w:t>
      </w:r>
      <w:r w:rsidR="001F23B0">
        <w:t xml:space="preserve"> </w:t>
      </w:r>
    </w:p>
    <w:p w14:paraId="41940DED" w14:textId="77777777" w:rsidR="000F7385" w:rsidRPr="00E628A8" w:rsidRDefault="000F7385" w:rsidP="002A1E57">
      <w:pPr>
        <w:pStyle w:val="ListParagraph"/>
        <w:numPr>
          <w:ilvl w:val="0"/>
          <w:numId w:val="39"/>
        </w:numPr>
        <w:spacing w:before="100" w:beforeAutospacing="1" w:after="100" w:afterAutospacing="1"/>
        <w:ind w:left="720"/>
        <w:rPr>
          <w:rFonts w:ascii="Times New Roman" w:hAnsi="Times New Roman"/>
          <w:b/>
          <w:bCs/>
          <w:iCs/>
          <w:kern w:val="32"/>
          <w:sz w:val="28"/>
          <w:szCs w:val="26"/>
        </w:rPr>
      </w:pPr>
      <w:r w:rsidRPr="00E628A8">
        <w:rPr>
          <w:rFonts w:ascii="Times New Roman" w:hAnsi="Times New Roman"/>
        </w:rPr>
        <w:t>Report – VA Drug Classifications</w:t>
      </w:r>
      <w:bookmarkEnd w:id="160"/>
    </w:p>
    <w:p w14:paraId="41940DEE" w14:textId="77777777" w:rsidR="00AB02A2" w:rsidRPr="002979F3" w:rsidRDefault="00AB02A2" w:rsidP="00E628A8">
      <w:pPr>
        <w:pStyle w:val="BodyText"/>
        <w:spacing w:before="100" w:beforeAutospacing="1" w:after="100" w:afterAutospacing="1"/>
        <w:ind w:left="360"/>
      </w:pPr>
      <w:r w:rsidRPr="002979F3">
        <w:t>The VA Drug Classification</w:t>
      </w:r>
      <w:r w:rsidR="00DF60A9" w:rsidRPr="002979F3">
        <w:t>s R</w:t>
      </w:r>
      <w:r w:rsidRPr="002979F3">
        <w:t xml:space="preserve">eport </w:t>
      </w:r>
      <w:r w:rsidR="00DF60A9" w:rsidRPr="002979F3">
        <w:t xml:space="preserve">shown below </w:t>
      </w:r>
      <w:r w:rsidRPr="002979F3">
        <w:t>is a listing of all the VA Drug Classes in the system.  The user can optionally disp</w:t>
      </w:r>
      <w:r w:rsidR="00DF60A9" w:rsidRPr="002979F3">
        <w:t>lay the descriptions if desired by clicking the “with Description” checkbox.</w:t>
      </w:r>
    </w:p>
    <w:p w14:paraId="41940DEF"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A9" wp14:editId="636ED49D">
            <wp:extent cx="5943600" cy="4708848"/>
            <wp:effectExtent l="0" t="0" r="0" b="0"/>
            <wp:docPr id="58" name="Picture 82" descr="VA Drug Classification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VA Drug Classifications Report"/>
                    <pic:cNvPicPr>
                      <a:picLocks noChangeAspect="1" noChangeArrowheads="1"/>
                    </pic:cNvPicPr>
                  </pic:nvPicPr>
                  <pic:blipFill rotWithShape="1">
                    <a:blip r:embed="rId75">
                      <a:extLst>
                        <a:ext uri="{28A0092B-C50C-407E-A947-70E740481C1C}">
                          <a14:useLocalDpi xmlns:a14="http://schemas.microsoft.com/office/drawing/2010/main" val="0"/>
                        </a:ext>
                      </a:extLst>
                    </a:blip>
                    <a:srcRect t="7927"/>
                    <a:stretch/>
                  </pic:blipFill>
                  <pic:spPr bwMode="auto">
                    <a:xfrm>
                      <a:off x="0" y="0"/>
                      <a:ext cx="5943600" cy="4708848"/>
                    </a:xfrm>
                    <a:prstGeom prst="rect">
                      <a:avLst/>
                    </a:prstGeom>
                    <a:noFill/>
                    <a:ln>
                      <a:noFill/>
                    </a:ln>
                    <a:extLst>
                      <a:ext uri="{53640926-AAD7-44D8-BBD7-CCE9431645EC}">
                        <a14:shadowObscured xmlns:a14="http://schemas.microsoft.com/office/drawing/2010/main"/>
                      </a:ext>
                    </a:extLst>
                  </pic:spPr>
                </pic:pic>
              </a:graphicData>
            </a:graphic>
          </wp:inline>
        </w:drawing>
      </w:r>
    </w:p>
    <w:p w14:paraId="41940DF0" w14:textId="5E4E7BC3" w:rsidR="000F7385" w:rsidRPr="002979F3" w:rsidRDefault="00837E5C" w:rsidP="002979F3">
      <w:pPr>
        <w:pStyle w:val="Caption"/>
        <w:spacing w:before="100" w:beforeAutospacing="1" w:after="100" w:afterAutospacing="1"/>
        <w:rPr>
          <w:rFonts w:ascii="Times New Roman" w:hAnsi="Times New Roman"/>
        </w:rPr>
      </w:pPr>
      <w:bookmarkStart w:id="163" w:name="_Toc319063945"/>
      <w:bookmarkStart w:id="164" w:name="_Toc47813959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57</w:t>
      </w:r>
      <w:r w:rsidR="00152CEF">
        <w:rPr>
          <w:rFonts w:ascii="Times New Roman" w:hAnsi="Times New Roman"/>
        </w:rPr>
        <w:fldChar w:fldCharType="end"/>
      </w:r>
      <w:r w:rsidRPr="002979F3">
        <w:rPr>
          <w:rFonts w:ascii="Times New Roman" w:hAnsi="Times New Roman"/>
        </w:rPr>
        <w:t xml:space="preserve">: </w:t>
      </w:r>
      <w:r w:rsidR="00DF60A9" w:rsidRPr="002979F3">
        <w:rPr>
          <w:rFonts w:ascii="Times New Roman" w:hAnsi="Times New Roman"/>
        </w:rPr>
        <w:t xml:space="preserve">VA </w:t>
      </w:r>
      <w:r w:rsidRPr="002979F3">
        <w:rPr>
          <w:rFonts w:ascii="Times New Roman" w:hAnsi="Times New Roman"/>
        </w:rPr>
        <w:t>Drug Classification</w:t>
      </w:r>
      <w:r w:rsidR="00DF60A9" w:rsidRPr="002979F3">
        <w:rPr>
          <w:rFonts w:ascii="Times New Roman" w:hAnsi="Times New Roman"/>
        </w:rPr>
        <w:t>s</w:t>
      </w:r>
      <w:r w:rsidRPr="002979F3">
        <w:rPr>
          <w:rFonts w:ascii="Times New Roman" w:hAnsi="Times New Roman"/>
        </w:rPr>
        <w:t xml:space="preserve"> Report</w:t>
      </w:r>
      <w:bookmarkEnd w:id="163"/>
      <w:bookmarkEnd w:id="164"/>
    </w:p>
    <w:p w14:paraId="680BD8AF" w14:textId="77777777" w:rsidR="00F266E9" w:rsidRDefault="00F266E9">
      <w:pPr>
        <w:rPr>
          <w:rFonts w:eastAsia="Calibri"/>
          <w:szCs w:val="22"/>
        </w:rPr>
      </w:pPr>
      <w:bookmarkStart w:id="165" w:name="_Toc319063810"/>
      <w:r>
        <w:br w:type="page"/>
      </w:r>
    </w:p>
    <w:p w14:paraId="41940DF1" w14:textId="3C1E0E00" w:rsidR="000F7385" w:rsidRPr="00E628A8" w:rsidRDefault="000F7385" w:rsidP="002A1E57">
      <w:pPr>
        <w:pStyle w:val="ListParagraph"/>
        <w:numPr>
          <w:ilvl w:val="0"/>
          <w:numId w:val="39"/>
        </w:numPr>
        <w:spacing w:before="100" w:beforeAutospacing="1" w:after="100" w:afterAutospacing="1"/>
        <w:ind w:left="720"/>
        <w:rPr>
          <w:rFonts w:ascii="Times New Roman" w:hAnsi="Times New Roman"/>
          <w:b/>
          <w:bCs/>
          <w:iCs/>
          <w:kern w:val="32"/>
          <w:sz w:val="28"/>
          <w:szCs w:val="26"/>
        </w:rPr>
      </w:pPr>
      <w:r w:rsidRPr="00E628A8">
        <w:rPr>
          <w:rFonts w:ascii="Times New Roman" w:hAnsi="Times New Roman"/>
        </w:rPr>
        <w:lastRenderedPageBreak/>
        <w:t>Report – Products with Exclusion from Drug-Drug Interactions</w:t>
      </w:r>
      <w:bookmarkEnd w:id="165"/>
    </w:p>
    <w:p w14:paraId="41940DF2" w14:textId="77777777" w:rsidR="00AB02A2" w:rsidRPr="002979F3" w:rsidRDefault="00DF60A9" w:rsidP="00E628A8">
      <w:pPr>
        <w:pStyle w:val="BodyText"/>
        <w:spacing w:before="100" w:beforeAutospacing="1" w:after="100" w:afterAutospacing="1"/>
        <w:ind w:left="360"/>
      </w:pPr>
      <w:r w:rsidRPr="002979F3">
        <w:t>The Products with Exclusion from Drug-Drug Interactions Report</w:t>
      </w:r>
      <w:r w:rsidR="00AB02A2" w:rsidRPr="002979F3">
        <w:t xml:space="preserve"> show</w:t>
      </w:r>
      <w:r w:rsidRPr="002979F3">
        <w:t>s</w:t>
      </w:r>
      <w:r w:rsidR="00AB02A2" w:rsidRPr="002979F3">
        <w:t xml:space="preserve"> all the products that </w:t>
      </w:r>
      <w:r w:rsidRPr="002979F3">
        <w:t xml:space="preserve">have been </w:t>
      </w:r>
      <w:r w:rsidR="00AB02A2" w:rsidRPr="002979F3">
        <w:t xml:space="preserve"> created </w:t>
      </w:r>
      <w:r w:rsidRPr="002979F3">
        <w:t>in PPS-N (</w:t>
      </w:r>
      <w:r w:rsidR="00AB02A2" w:rsidRPr="002979F3">
        <w:t xml:space="preserve">during the start and stop </w:t>
      </w:r>
      <w:r w:rsidRPr="002979F3">
        <w:t>dates time period)</w:t>
      </w:r>
      <w:r w:rsidR="00AB02A2" w:rsidRPr="002979F3">
        <w:t xml:space="preserve"> and shows the </w:t>
      </w:r>
      <w:r w:rsidRPr="002979F3">
        <w:t xml:space="preserve">VA </w:t>
      </w:r>
      <w:r w:rsidR="00AB02A2" w:rsidRPr="002979F3">
        <w:t xml:space="preserve">Product Name and </w:t>
      </w:r>
      <w:r w:rsidRPr="002979F3">
        <w:t>a letter indicating whether or not the product is marked for exclusion – N for No and Y for Yes.</w:t>
      </w:r>
    </w:p>
    <w:p w14:paraId="41940DF3"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AB" wp14:editId="5D076FDF">
            <wp:extent cx="5020574" cy="4990456"/>
            <wp:effectExtent l="0" t="0" r="8890" b="1270"/>
            <wp:docPr id="59" name="Picture 83" descr="Exclude from DDI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xclude from DDI Report"/>
                    <pic:cNvPicPr>
                      <a:picLocks noChangeAspect="1" noChangeArrowheads="1"/>
                    </pic:cNvPicPr>
                  </pic:nvPicPr>
                  <pic:blipFill rotWithShape="1">
                    <a:blip r:embed="rId76">
                      <a:extLst>
                        <a:ext uri="{28A0092B-C50C-407E-A947-70E740481C1C}">
                          <a14:useLocalDpi xmlns:a14="http://schemas.microsoft.com/office/drawing/2010/main" val="0"/>
                        </a:ext>
                      </a:extLst>
                    </a:blip>
                    <a:srcRect r="15407"/>
                    <a:stretch/>
                  </pic:blipFill>
                  <pic:spPr bwMode="auto">
                    <a:xfrm>
                      <a:off x="0" y="0"/>
                      <a:ext cx="5022499" cy="4992370"/>
                    </a:xfrm>
                    <a:prstGeom prst="rect">
                      <a:avLst/>
                    </a:prstGeom>
                    <a:noFill/>
                    <a:ln>
                      <a:noFill/>
                    </a:ln>
                    <a:extLst>
                      <a:ext uri="{53640926-AAD7-44D8-BBD7-CCE9431645EC}">
                        <a14:shadowObscured xmlns:a14="http://schemas.microsoft.com/office/drawing/2010/main"/>
                      </a:ext>
                    </a:extLst>
                  </pic:spPr>
                </pic:pic>
              </a:graphicData>
            </a:graphic>
          </wp:inline>
        </w:drawing>
      </w:r>
    </w:p>
    <w:p w14:paraId="60B0C777" w14:textId="706D95D8" w:rsidR="00F266E9" w:rsidRPr="00043F71" w:rsidRDefault="00837E5C" w:rsidP="00043F71">
      <w:pPr>
        <w:pStyle w:val="Caption"/>
        <w:spacing w:before="100" w:beforeAutospacing="1" w:after="100" w:afterAutospacing="1"/>
        <w:rPr>
          <w:rFonts w:ascii="Times New Roman" w:hAnsi="Times New Roman"/>
        </w:rPr>
      </w:pPr>
      <w:bookmarkStart w:id="166" w:name="_Toc319063946"/>
      <w:bookmarkStart w:id="167" w:name="_Toc47813959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58</w:t>
      </w:r>
      <w:r w:rsidR="00152CEF">
        <w:rPr>
          <w:rFonts w:ascii="Times New Roman" w:hAnsi="Times New Roman"/>
        </w:rPr>
        <w:fldChar w:fldCharType="end"/>
      </w:r>
      <w:r w:rsidRPr="002979F3">
        <w:rPr>
          <w:rFonts w:ascii="Times New Roman" w:hAnsi="Times New Roman"/>
        </w:rPr>
        <w:t xml:space="preserve">: Exclude </w:t>
      </w:r>
      <w:r w:rsidR="00DF60A9" w:rsidRPr="002979F3">
        <w:rPr>
          <w:rFonts w:ascii="Times New Roman" w:hAnsi="Times New Roman"/>
        </w:rPr>
        <w:t xml:space="preserve">from </w:t>
      </w:r>
      <w:r w:rsidRPr="002979F3">
        <w:rPr>
          <w:rFonts w:ascii="Times New Roman" w:hAnsi="Times New Roman"/>
        </w:rPr>
        <w:t>DDI Report</w:t>
      </w:r>
      <w:bookmarkStart w:id="168" w:name="_Toc319063811"/>
      <w:bookmarkEnd w:id="166"/>
      <w:bookmarkEnd w:id="167"/>
    </w:p>
    <w:p w14:paraId="41940DF5" w14:textId="2984A4BE" w:rsidR="000F7385" w:rsidRPr="00E628A8" w:rsidRDefault="000F7385" w:rsidP="002A1E57">
      <w:pPr>
        <w:pStyle w:val="ListParagraph"/>
        <w:numPr>
          <w:ilvl w:val="0"/>
          <w:numId w:val="39"/>
        </w:numPr>
        <w:spacing w:before="100" w:beforeAutospacing="1" w:after="100" w:afterAutospacing="1"/>
        <w:ind w:left="720"/>
        <w:rPr>
          <w:rFonts w:ascii="Times New Roman" w:hAnsi="Times New Roman"/>
          <w:b/>
          <w:bCs/>
          <w:iCs/>
          <w:kern w:val="32"/>
          <w:sz w:val="28"/>
          <w:szCs w:val="26"/>
        </w:rPr>
      </w:pPr>
      <w:r w:rsidRPr="00E628A8">
        <w:rPr>
          <w:rFonts w:ascii="Times New Roman" w:hAnsi="Times New Roman"/>
        </w:rPr>
        <w:t>Report – Active Products with No Active NDCs</w:t>
      </w:r>
      <w:bookmarkEnd w:id="168"/>
    </w:p>
    <w:p w14:paraId="41940DF6" w14:textId="77777777" w:rsidR="00AB02A2" w:rsidRPr="002979F3" w:rsidRDefault="00DF60A9" w:rsidP="00E628A8">
      <w:pPr>
        <w:pStyle w:val="BodyText"/>
        <w:spacing w:before="100" w:beforeAutospacing="1" w:after="100" w:afterAutospacing="1"/>
        <w:ind w:left="360"/>
      </w:pPr>
      <w:r w:rsidRPr="002979F3">
        <w:t>As shown below, the Active Products with No Active NDCs R</w:t>
      </w:r>
      <w:r w:rsidR="00AB02A2" w:rsidRPr="002979F3">
        <w:t xml:space="preserve">eport </w:t>
      </w:r>
      <w:r w:rsidRPr="002979F3">
        <w:t>list</w:t>
      </w:r>
      <w:r w:rsidR="00AB02A2" w:rsidRPr="002979F3">
        <w:t xml:space="preserve"> all the Active Products in </w:t>
      </w:r>
      <w:r w:rsidRPr="002979F3">
        <w:t>PPS-N that do not have any a</w:t>
      </w:r>
      <w:r w:rsidR="00AB02A2" w:rsidRPr="002979F3">
        <w:t>ctive NDC</w:t>
      </w:r>
      <w:r w:rsidRPr="002979F3">
        <w:t>s</w:t>
      </w:r>
      <w:r w:rsidR="00AB02A2" w:rsidRPr="002979F3">
        <w:t>.</w:t>
      </w:r>
      <w:r w:rsidRPr="002979F3">
        <w:t xml:space="preserve">  The user may elect to view the products by selecting the hyperlinked VA Product Name.</w:t>
      </w:r>
    </w:p>
    <w:p w14:paraId="41940DF7" w14:textId="77777777" w:rsidR="00837E5C" w:rsidRPr="002979F3" w:rsidRDefault="00E97F9C" w:rsidP="002979F3">
      <w:pPr>
        <w:pStyle w:val="BodyText"/>
        <w:keepNext/>
        <w:spacing w:before="100" w:beforeAutospacing="1" w:after="100" w:afterAutospacing="1"/>
      </w:pPr>
      <w:r>
        <w:rPr>
          <w:noProof/>
        </w:rPr>
        <w:lastRenderedPageBreak/>
        <w:drawing>
          <wp:inline distT="0" distB="0" distL="0" distR="0" wp14:anchorId="41940FAD" wp14:editId="04F95987">
            <wp:extent cx="5063706" cy="3640347"/>
            <wp:effectExtent l="0" t="0" r="3810" b="0"/>
            <wp:docPr id="60" name="Picture 84" descr="No Active NDC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No Active NDCs Report"/>
                    <pic:cNvPicPr>
                      <a:picLocks noChangeAspect="1" noChangeArrowheads="1"/>
                    </pic:cNvPicPr>
                  </pic:nvPicPr>
                  <pic:blipFill rotWithShape="1">
                    <a:blip r:embed="rId77">
                      <a:extLst>
                        <a:ext uri="{28A0092B-C50C-407E-A947-70E740481C1C}">
                          <a14:useLocalDpi xmlns:a14="http://schemas.microsoft.com/office/drawing/2010/main" val="0"/>
                        </a:ext>
                      </a:extLst>
                    </a:blip>
                    <a:srcRect r="14922"/>
                    <a:stretch/>
                  </pic:blipFill>
                  <pic:spPr bwMode="auto">
                    <a:xfrm>
                      <a:off x="0" y="0"/>
                      <a:ext cx="5062090" cy="3639185"/>
                    </a:xfrm>
                    <a:prstGeom prst="rect">
                      <a:avLst/>
                    </a:prstGeom>
                    <a:noFill/>
                    <a:ln>
                      <a:noFill/>
                    </a:ln>
                    <a:extLst>
                      <a:ext uri="{53640926-AAD7-44D8-BBD7-CCE9431645EC}">
                        <a14:shadowObscured xmlns:a14="http://schemas.microsoft.com/office/drawing/2010/main"/>
                      </a:ext>
                    </a:extLst>
                  </pic:spPr>
                </pic:pic>
              </a:graphicData>
            </a:graphic>
          </wp:inline>
        </w:drawing>
      </w:r>
    </w:p>
    <w:p w14:paraId="41940DF8" w14:textId="434B8975" w:rsidR="000F7385" w:rsidRPr="002979F3" w:rsidRDefault="00837E5C" w:rsidP="002979F3">
      <w:pPr>
        <w:pStyle w:val="Caption"/>
        <w:spacing w:before="100" w:beforeAutospacing="1" w:after="100" w:afterAutospacing="1"/>
        <w:rPr>
          <w:rFonts w:ascii="Times New Roman" w:hAnsi="Times New Roman"/>
        </w:rPr>
      </w:pPr>
      <w:bookmarkStart w:id="169" w:name="_Toc319063947"/>
      <w:bookmarkStart w:id="170" w:name="_Toc47813959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59</w:t>
      </w:r>
      <w:r w:rsidR="00152CEF">
        <w:rPr>
          <w:rFonts w:ascii="Times New Roman" w:hAnsi="Times New Roman"/>
        </w:rPr>
        <w:fldChar w:fldCharType="end"/>
      </w:r>
      <w:r w:rsidRPr="002979F3">
        <w:rPr>
          <w:rFonts w:ascii="Times New Roman" w:hAnsi="Times New Roman"/>
        </w:rPr>
        <w:t>: No Active NDCs Report</w:t>
      </w:r>
      <w:bookmarkEnd w:id="169"/>
      <w:bookmarkEnd w:id="170"/>
    </w:p>
    <w:p w14:paraId="41940DF9" w14:textId="78E11424" w:rsidR="000F7385" w:rsidRPr="00E628A8" w:rsidRDefault="000F7385" w:rsidP="002A1E57">
      <w:pPr>
        <w:pStyle w:val="ListParagraph"/>
        <w:numPr>
          <w:ilvl w:val="0"/>
          <w:numId w:val="39"/>
        </w:numPr>
        <w:spacing w:before="100" w:beforeAutospacing="1" w:after="100" w:afterAutospacing="1"/>
        <w:ind w:left="720"/>
        <w:rPr>
          <w:rFonts w:ascii="Times New Roman" w:hAnsi="Times New Roman"/>
          <w:b/>
          <w:bCs/>
          <w:iCs/>
          <w:kern w:val="32"/>
          <w:sz w:val="28"/>
          <w:szCs w:val="26"/>
        </w:rPr>
      </w:pPr>
      <w:bookmarkStart w:id="171" w:name="_Toc319063812"/>
      <w:r w:rsidRPr="00E628A8">
        <w:rPr>
          <w:rFonts w:ascii="Times New Roman" w:hAnsi="Times New Roman"/>
        </w:rPr>
        <w:t>Report – Active Products with Proposed Inactivation Date</w:t>
      </w:r>
      <w:bookmarkEnd w:id="171"/>
    </w:p>
    <w:p w14:paraId="41940DFA" w14:textId="77777777" w:rsidR="00AB02A2" w:rsidRPr="002979F3" w:rsidRDefault="00DF60A9" w:rsidP="00E628A8">
      <w:pPr>
        <w:pStyle w:val="BodyText"/>
        <w:spacing w:before="100" w:beforeAutospacing="1" w:after="100" w:afterAutospacing="1"/>
        <w:ind w:left="360"/>
      </w:pPr>
      <w:r w:rsidRPr="002979F3">
        <w:t xml:space="preserve">The Active Products with Proposed Inactivation Date Report shown </w:t>
      </w:r>
      <w:proofErr w:type="gramStart"/>
      <w:r w:rsidRPr="002979F3">
        <w:t>below  is</w:t>
      </w:r>
      <w:proofErr w:type="gramEnd"/>
      <w:r w:rsidRPr="002979F3">
        <w:t xml:space="preserve"> a listing of all the active p</w:t>
      </w:r>
      <w:r w:rsidR="00AB02A2" w:rsidRPr="002979F3">
        <w:t xml:space="preserve">roducts in </w:t>
      </w:r>
      <w:r w:rsidRPr="002979F3">
        <w:t>PPS-N that have a “Proposed I</w:t>
      </w:r>
      <w:r w:rsidR="00AB02A2" w:rsidRPr="002979F3">
        <w:t>nactivation Date</w:t>
      </w:r>
      <w:r w:rsidRPr="002979F3">
        <w:t>”</w:t>
      </w:r>
      <w:r w:rsidR="00AB02A2" w:rsidRPr="002979F3">
        <w:t xml:space="preserve">.  </w:t>
      </w:r>
      <w:r w:rsidRPr="002979F3">
        <w:t xml:space="preserve">Optionally, the user may select a Start Date to filter the results from the start date to the current date. </w:t>
      </w:r>
    </w:p>
    <w:p w14:paraId="41940DFB" w14:textId="77777777" w:rsidR="00DF60A9" w:rsidRPr="002979F3" w:rsidRDefault="00DF60A9" w:rsidP="002979F3">
      <w:pPr>
        <w:pStyle w:val="BodyText"/>
        <w:spacing w:before="100" w:beforeAutospacing="1" w:after="100" w:afterAutospacing="1"/>
      </w:pPr>
    </w:p>
    <w:p w14:paraId="41940DFC"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AF" wp14:editId="69E8EFDC">
            <wp:extent cx="5063706" cy="2506668"/>
            <wp:effectExtent l="0" t="0" r="3810" b="8255"/>
            <wp:docPr id="61" name="Picture 85" descr="Picture of screen for Proposed Inactivation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78">
                      <a:extLst>
                        <a:ext uri="{28A0092B-C50C-407E-A947-70E740481C1C}">
                          <a14:useLocalDpi xmlns:a14="http://schemas.microsoft.com/office/drawing/2010/main" val="0"/>
                        </a:ext>
                      </a:extLst>
                    </a:blip>
                    <a:srcRect r="14927"/>
                    <a:stretch/>
                  </pic:blipFill>
                  <pic:spPr bwMode="auto">
                    <a:xfrm>
                      <a:off x="0" y="0"/>
                      <a:ext cx="5061770" cy="2505710"/>
                    </a:xfrm>
                    <a:prstGeom prst="rect">
                      <a:avLst/>
                    </a:prstGeom>
                    <a:noFill/>
                    <a:ln>
                      <a:noFill/>
                    </a:ln>
                    <a:extLst>
                      <a:ext uri="{53640926-AAD7-44D8-BBD7-CCE9431645EC}">
                        <a14:shadowObscured xmlns:a14="http://schemas.microsoft.com/office/drawing/2010/main"/>
                      </a:ext>
                    </a:extLst>
                  </pic:spPr>
                </pic:pic>
              </a:graphicData>
            </a:graphic>
          </wp:inline>
        </w:drawing>
      </w:r>
    </w:p>
    <w:p w14:paraId="41940DFD" w14:textId="40661E52" w:rsidR="000F7385" w:rsidRPr="002979F3" w:rsidRDefault="00837E5C" w:rsidP="002979F3">
      <w:pPr>
        <w:pStyle w:val="Caption"/>
        <w:spacing w:before="100" w:beforeAutospacing="1" w:after="100" w:afterAutospacing="1"/>
        <w:rPr>
          <w:rFonts w:ascii="Times New Roman" w:hAnsi="Times New Roman"/>
        </w:rPr>
      </w:pPr>
      <w:bookmarkStart w:id="172" w:name="_Toc319063948"/>
      <w:bookmarkStart w:id="173" w:name="_Toc47813959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60</w:t>
      </w:r>
      <w:r w:rsidR="00152CEF">
        <w:rPr>
          <w:rFonts w:ascii="Times New Roman" w:hAnsi="Times New Roman"/>
        </w:rPr>
        <w:fldChar w:fldCharType="end"/>
      </w:r>
      <w:r w:rsidRPr="002979F3">
        <w:rPr>
          <w:rFonts w:ascii="Times New Roman" w:hAnsi="Times New Roman"/>
        </w:rPr>
        <w:t>: Proposed Inactivation Date Report</w:t>
      </w:r>
      <w:bookmarkEnd w:id="172"/>
      <w:bookmarkEnd w:id="173"/>
    </w:p>
    <w:p w14:paraId="41940DFE" w14:textId="2C3E20F5" w:rsidR="000F7385" w:rsidRPr="00E628A8" w:rsidRDefault="000F7385" w:rsidP="002A1E57">
      <w:pPr>
        <w:pStyle w:val="ListParagraph"/>
        <w:numPr>
          <w:ilvl w:val="0"/>
          <w:numId w:val="39"/>
        </w:numPr>
        <w:spacing w:before="100" w:beforeAutospacing="1" w:after="100" w:afterAutospacing="1"/>
        <w:ind w:left="720"/>
        <w:rPr>
          <w:rFonts w:ascii="Times New Roman" w:hAnsi="Times New Roman"/>
          <w:b/>
          <w:bCs/>
          <w:iCs/>
          <w:kern w:val="32"/>
          <w:sz w:val="28"/>
          <w:szCs w:val="26"/>
        </w:rPr>
      </w:pPr>
      <w:bookmarkStart w:id="174" w:name="_Toc319063813"/>
      <w:r w:rsidRPr="00E628A8">
        <w:rPr>
          <w:rFonts w:ascii="Times New Roman" w:hAnsi="Times New Roman"/>
        </w:rPr>
        <w:lastRenderedPageBreak/>
        <w:t>Report – VUID Approvals</w:t>
      </w:r>
      <w:bookmarkEnd w:id="174"/>
    </w:p>
    <w:p w14:paraId="41940DFF" w14:textId="77777777" w:rsidR="009E0C98" w:rsidRPr="002979F3" w:rsidRDefault="00AB02A2" w:rsidP="00E628A8">
      <w:pPr>
        <w:pStyle w:val="BodyText"/>
        <w:spacing w:before="100" w:beforeAutospacing="1" w:after="100" w:afterAutospacing="1"/>
        <w:ind w:left="360"/>
      </w:pPr>
      <w:r w:rsidRPr="002979F3">
        <w:t xml:space="preserve">The VUID </w:t>
      </w:r>
      <w:r w:rsidR="009E0C98" w:rsidRPr="002979F3">
        <w:t xml:space="preserve">Approvals </w:t>
      </w:r>
      <w:proofErr w:type="gramStart"/>
      <w:r w:rsidR="009E0C98" w:rsidRPr="002979F3">
        <w:t xml:space="preserve">Report </w:t>
      </w:r>
      <w:r w:rsidRPr="002979F3">
        <w:t xml:space="preserve"> show</w:t>
      </w:r>
      <w:r w:rsidR="009E0C98" w:rsidRPr="002979F3">
        <w:t>s</w:t>
      </w:r>
      <w:proofErr w:type="gramEnd"/>
      <w:r w:rsidRPr="002979F3">
        <w:t xml:space="preserve"> all products, </w:t>
      </w:r>
      <w:r w:rsidR="009E0C98" w:rsidRPr="002979F3">
        <w:t>ingredients, generic names, and drug classes</w:t>
      </w:r>
      <w:r w:rsidRPr="002979F3">
        <w:t xml:space="preserve"> that have been approve</w:t>
      </w:r>
      <w:r w:rsidR="009E0C98" w:rsidRPr="002979F3">
        <w:t>d, inactivated or re</w:t>
      </w:r>
      <w:r w:rsidRPr="002979F3">
        <w:t>activated</w:t>
      </w:r>
      <w:r w:rsidR="009E0C98" w:rsidRPr="002979F3">
        <w:t xml:space="preserve"> in PPS-N.  Before running this report, the user must enter a Start Date or else no results will be displayed.</w:t>
      </w:r>
    </w:p>
    <w:p w14:paraId="41940E00"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B1" wp14:editId="671A74BF">
            <wp:extent cx="5063706" cy="5900468"/>
            <wp:effectExtent l="0" t="0" r="3810" b="5080"/>
            <wp:docPr id="62" name="Picture 86" descr="VUID Approval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UID Approvals Report"/>
                    <pic:cNvPicPr>
                      <a:picLocks noChangeAspect="1" noChangeArrowheads="1"/>
                    </pic:cNvPicPr>
                  </pic:nvPicPr>
                  <pic:blipFill rotWithShape="1">
                    <a:blip r:embed="rId79">
                      <a:extLst>
                        <a:ext uri="{28A0092B-C50C-407E-A947-70E740481C1C}">
                          <a14:useLocalDpi xmlns:a14="http://schemas.microsoft.com/office/drawing/2010/main" val="0"/>
                        </a:ext>
                      </a:extLst>
                    </a:blip>
                    <a:srcRect r="14886"/>
                    <a:stretch/>
                  </pic:blipFill>
                  <pic:spPr bwMode="auto">
                    <a:xfrm>
                      <a:off x="0" y="0"/>
                      <a:ext cx="5064210" cy="5901055"/>
                    </a:xfrm>
                    <a:prstGeom prst="rect">
                      <a:avLst/>
                    </a:prstGeom>
                    <a:noFill/>
                    <a:ln>
                      <a:noFill/>
                    </a:ln>
                    <a:extLst>
                      <a:ext uri="{53640926-AAD7-44D8-BBD7-CCE9431645EC}">
                        <a14:shadowObscured xmlns:a14="http://schemas.microsoft.com/office/drawing/2010/main"/>
                      </a:ext>
                    </a:extLst>
                  </pic:spPr>
                </pic:pic>
              </a:graphicData>
            </a:graphic>
          </wp:inline>
        </w:drawing>
      </w:r>
    </w:p>
    <w:p w14:paraId="41940E01" w14:textId="4E86A0B6" w:rsidR="000F7385" w:rsidRPr="002979F3" w:rsidRDefault="00837E5C" w:rsidP="002979F3">
      <w:pPr>
        <w:pStyle w:val="Caption"/>
        <w:spacing w:before="100" w:beforeAutospacing="1" w:after="100" w:afterAutospacing="1"/>
        <w:rPr>
          <w:rFonts w:ascii="Times New Roman" w:hAnsi="Times New Roman"/>
        </w:rPr>
      </w:pPr>
      <w:bookmarkStart w:id="175" w:name="_Toc319063949"/>
      <w:bookmarkStart w:id="176" w:name="_Toc478139596"/>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61</w:t>
      </w:r>
      <w:r w:rsidR="00152CEF">
        <w:rPr>
          <w:rFonts w:ascii="Times New Roman" w:hAnsi="Times New Roman"/>
        </w:rPr>
        <w:fldChar w:fldCharType="end"/>
      </w:r>
      <w:r w:rsidRPr="002979F3">
        <w:rPr>
          <w:rFonts w:ascii="Times New Roman" w:hAnsi="Times New Roman"/>
        </w:rPr>
        <w:t>: V</w:t>
      </w:r>
      <w:r w:rsidR="009E0C98" w:rsidRPr="002979F3">
        <w:rPr>
          <w:rFonts w:ascii="Times New Roman" w:hAnsi="Times New Roman"/>
        </w:rPr>
        <w:t xml:space="preserve">UID </w:t>
      </w:r>
      <w:r w:rsidRPr="002979F3">
        <w:rPr>
          <w:rFonts w:ascii="Times New Roman" w:hAnsi="Times New Roman"/>
        </w:rPr>
        <w:t>Approval</w:t>
      </w:r>
      <w:r w:rsidR="009E0C98" w:rsidRPr="002979F3">
        <w:rPr>
          <w:rFonts w:ascii="Times New Roman" w:hAnsi="Times New Roman"/>
        </w:rPr>
        <w:t>s</w:t>
      </w:r>
      <w:r w:rsidRPr="002979F3">
        <w:rPr>
          <w:rFonts w:ascii="Times New Roman" w:hAnsi="Times New Roman"/>
        </w:rPr>
        <w:t xml:space="preserve"> Report</w:t>
      </w:r>
      <w:bookmarkEnd w:id="175"/>
      <w:bookmarkEnd w:id="176"/>
    </w:p>
    <w:p w14:paraId="6447CD3E" w14:textId="1D8A6464" w:rsidR="002A364D" w:rsidRPr="00E628A8" w:rsidRDefault="002A364D" w:rsidP="002A364D">
      <w:pPr>
        <w:pStyle w:val="ListParagraph"/>
        <w:numPr>
          <w:ilvl w:val="0"/>
          <w:numId w:val="39"/>
        </w:numPr>
        <w:spacing w:before="100" w:beforeAutospacing="1" w:after="100" w:afterAutospacing="1"/>
        <w:rPr>
          <w:rFonts w:ascii="Times New Roman" w:hAnsi="Times New Roman"/>
          <w:b/>
          <w:bCs/>
          <w:iCs/>
          <w:kern w:val="32"/>
          <w:sz w:val="28"/>
          <w:szCs w:val="26"/>
        </w:rPr>
      </w:pPr>
      <w:bookmarkStart w:id="177" w:name="p055"/>
      <w:bookmarkEnd w:id="177"/>
      <w:r w:rsidRPr="00E628A8">
        <w:rPr>
          <w:rFonts w:ascii="Times New Roman" w:hAnsi="Times New Roman"/>
        </w:rPr>
        <w:t xml:space="preserve">Report – </w:t>
      </w:r>
      <w:r>
        <w:rPr>
          <w:rFonts w:ascii="Times New Roman" w:hAnsi="Times New Roman"/>
        </w:rPr>
        <w:t>FDB Copay Change Report</w:t>
      </w:r>
    </w:p>
    <w:p w14:paraId="6BB68084" w14:textId="6138F5E5" w:rsidR="002A364D" w:rsidRDefault="001653DE" w:rsidP="002A364D">
      <w:pPr>
        <w:pStyle w:val="BodyText"/>
        <w:spacing w:before="100" w:beforeAutospacing="1" w:after="100" w:afterAutospacing="1"/>
        <w:ind w:left="720"/>
      </w:pPr>
      <w:r>
        <w:t xml:space="preserve">The VUID Approvals Report </w:t>
      </w:r>
      <w:r w:rsidR="002A364D" w:rsidRPr="002979F3">
        <w:t>shows all products in PPS-N</w:t>
      </w:r>
      <w:r w:rsidR="002A364D">
        <w:t xml:space="preserve"> defined with a current Copay Tier Level of 2, but the FDB product with the same GCNSEQNO indicates that the Copay Tier Level should be 3</w:t>
      </w:r>
      <w:r w:rsidR="002A364D" w:rsidRPr="002979F3">
        <w:t xml:space="preserve">.  </w:t>
      </w:r>
      <w:r w:rsidRPr="002979F3">
        <w:t xml:space="preserve">The user may elect to </w:t>
      </w:r>
      <w:r>
        <w:t>edit</w:t>
      </w:r>
      <w:r w:rsidRPr="002979F3">
        <w:t xml:space="preserve"> the product</w:t>
      </w:r>
      <w:r>
        <w:t>’</w:t>
      </w:r>
      <w:r w:rsidRPr="002979F3">
        <w:t xml:space="preserve">s </w:t>
      </w:r>
      <w:r>
        <w:t xml:space="preserve">Copay Tier Level </w:t>
      </w:r>
      <w:r w:rsidRPr="002979F3">
        <w:t>by selecting the hyperlinked VA Product Name.</w:t>
      </w:r>
      <w:r>
        <w:t xml:space="preserve">  </w:t>
      </w:r>
      <w:r w:rsidRPr="001653DE">
        <w:t>Optionally, the user may select</w:t>
      </w:r>
      <w:r>
        <w:t xml:space="preserve"> to display inactive products, </w:t>
      </w:r>
      <w:r>
        <w:lastRenderedPageBreak/>
        <w:t xml:space="preserve">products with no GCNSEQNO, and products whose corresponding FDB product has a </w:t>
      </w:r>
      <w:proofErr w:type="spellStart"/>
      <w:r>
        <w:t>federallegendcode</w:t>
      </w:r>
      <w:proofErr w:type="spellEnd"/>
      <w:r>
        <w:t xml:space="preserve"> value that is neither O nor F.</w:t>
      </w:r>
      <w:bookmarkStart w:id="178" w:name="p056"/>
      <w:bookmarkEnd w:id="178"/>
    </w:p>
    <w:p w14:paraId="760ED57C" w14:textId="77777777" w:rsidR="002A364D" w:rsidRDefault="002A364D" w:rsidP="00DF195E">
      <w:pPr>
        <w:pStyle w:val="BodyText"/>
        <w:keepNext/>
        <w:spacing w:before="100" w:beforeAutospacing="1" w:after="100" w:afterAutospacing="1"/>
      </w:pPr>
      <w:r>
        <w:rPr>
          <w:noProof/>
        </w:rPr>
        <w:drawing>
          <wp:inline distT="0" distB="0" distL="0" distR="0" wp14:anchorId="7D50DAEE" wp14:editId="47915F05">
            <wp:extent cx="5943600" cy="3255813"/>
            <wp:effectExtent l="0" t="0" r="0" b="1905"/>
            <wp:docPr id="17" name="Picture 17" descr="FDB Copay Ch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10441"/>
                    <a:stretch/>
                  </pic:blipFill>
                  <pic:spPr bwMode="auto">
                    <a:xfrm>
                      <a:off x="0" y="0"/>
                      <a:ext cx="5943600" cy="3255813"/>
                    </a:xfrm>
                    <a:prstGeom prst="rect">
                      <a:avLst/>
                    </a:prstGeom>
                    <a:ln>
                      <a:noFill/>
                    </a:ln>
                    <a:extLst>
                      <a:ext uri="{53640926-AAD7-44D8-BBD7-CCE9431645EC}">
                        <a14:shadowObscured xmlns:a14="http://schemas.microsoft.com/office/drawing/2010/main"/>
                      </a:ext>
                    </a:extLst>
                  </pic:spPr>
                </pic:pic>
              </a:graphicData>
            </a:graphic>
          </wp:inline>
        </w:drawing>
      </w:r>
    </w:p>
    <w:p w14:paraId="6E316D6C" w14:textId="35EDC9E8" w:rsidR="002A364D" w:rsidRDefault="002A364D" w:rsidP="002A364D">
      <w:pPr>
        <w:pStyle w:val="Caption"/>
      </w:pPr>
      <w:bookmarkStart w:id="179" w:name="_Toc478139597"/>
      <w:r>
        <w:t xml:space="preserve">Figure </w:t>
      </w:r>
      <w:r w:rsidR="00A008B4">
        <w:fldChar w:fldCharType="begin"/>
      </w:r>
      <w:r w:rsidR="00A008B4">
        <w:instrText xml:space="preserve"> SEQ Figure \* ARABIC </w:instrText>
      </w:r>
      <w:r w:rsidR="00A008B4">
        <w:fldChar w:fldCharType="separate"/>
      </w:r>
      <w:r>
        <w:rPr>
          <w:noProof/>
        </w:rPr>
        <w:t>62</w:t>
      </w:r>
      <w:r w:rsidR="00A008B4">
        <w:rPr>
          <w:noProof/>
        </w:rPr>
        <w:fldChar w:fldCharType="end"/>
      </w:r>
      <w:r>
        <w:t>: FDB Copay Change Report</w:t>
      </w:r>
      <w:bookmarkEnd w:id="179"/>
    </w:p>
    <w:p w14:paraId="41940E02" w14:textId="700E431C" w:rsidR="00E40A8A" w:rsidRPr="002979F3" w:rsidRDefault="00AB02A2" w:rsidP="007D17D1">
      <w:pPr>
        <w:pStyle w:val="Heading3"/>
      </w:pPr>
      <w:r w:rsidRPr="002979F3">
        <w:br w:type="page"/>
      </w:r>
      <w:bookmarkStart w:id="180" w:name="_Toc319063814"/>
      <w:bookmarkStart w:id="181" w:name="_Toc478139654"/>
      <w:r w:rsidR="00E860A2" w:rsidRPr="002979F3">
        <w:lastRenderedPageBreak/>
        <w:t>COTS Services Tab</w:t>
      </w:r>
      <w:bookmarkEnd w:id="180"/>
      <w:bookmarkEnd w:id="181"/>
    </w:p>
    <w:p w14:paraId="41940E03" w14:textId="77777777" w:rsidR="00137207" w:rsidRPr="002979F3" w:rsidRDefault="00AB02A2" w:rsidP="002979F3">
      <w:pPr>
        <w:pStyle w:val="BodyText"/>
        <w:spacing w:before="100" w:beforeAutospacing="1" w:after="100" w:afterAutospacing="1"/>
      </w:pPr>
      <w:r w:rsidRPr="002979F3">
        <w:t>T</w:t>
      </w:r>
      <w:r w:rsidR="00137207" w:rsidRPr="002979F3">
        <w:t xml:space="preserve">he user may perform a number of operations dealing with the FDB Drug Information Network through the COTS Services tab. </w:t>
      </w:r>
    </w:p>
    <w:p w14:paraId="41940E04"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B3" wp14:editId="17EA5FCD">
            <wp:extent cx="5943600" cy="793485"/>
            <wp:effectExtent l="0" t="0" r="0" b="6985"/>
            <wp:docPr id="63" name="Picture 87" descr="COTS Servic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OTS Services Tab"/>
                    <pic:cNvPicPr>
                      <a:picLocks noChangeAspect="1" noChangeArrowheads="1"/>
                    </pic:cNvPicPr>
                  </pic:nvPicPr>
                  <pic:blipFill rotWithShape="1">
                    <a:blip r:embed="rId81">
                      <a:extLst>
                        <a:ext uri="{28A0092B-C50C-407E-A947-70E740481C1C}">
                          <a14:useLocalDpi xmlns:a14="http://schemas.microsoft.com/office/drawing/2010/main" val="0"/>
                        </a:ext>
                      </a:extLst>
                    </a:blip>
                    <a:srcRect r="14782"/>
                    <a:stretch/>
                  </pic:blipFill>
                  <pic:spPr bwMode="auto">
                    <a:xfrm>
                      <a:off x="0" y="0"/>
                      <a:ext cx="5941327" cy="793182"/>
                    </a:xfrm>
                    <a:prstGeom prst="rect">
                      <a:avLst/>
                    </a:prstGeom>
                    <a:noFill/>
                    <a:ln>
                      <a:noFill/>
                    </a:ln>
                    <a:extLst>
                      <a:ext uri="{53640926-AAD7-44D8-BBD7-CCE9431645EC}">
                        <a14:shadowObscured xmlns:a14="http://schemas.microsoft.com/office/drawing/2010/main"/>
                      </a:ext>
                    </a:extLst>
                  </pic:spPr>
                </pic:pic>
              </a:graphicData>
            </a:graphic>
          </wp:inline>
        </w:drawing>
      </w:r>
    </w:p>
    <w:p w14:paraId="41940E05" w14:textId="4A830855" w:rsidR="00E860A2" w:rsidRPr="002979F3" w:rsidRDefault="00837E5C" w:rsidP="002979F3">
      <w:pPr>
        <w:pStyle w:val="Caption"/>
        <w:spacing w:before="100" w:beforeAutospacing="1" w:after="100" w:afterAutospacing="1"/>
        <w:rPr>
          <w:rFonts w:ascii="Times New Roman" w:hAnsi="Times New Roman"/>
        </w:rPr>
      </w:pPr>
      <w:bookmarkStart w:id="182" w:name="_Toc319063950"/>
      <w:bookmarkStart w:id="183" w:name="_Toc47813959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63</w:t>
      </w:r>
      <w:r w:rsidR="00152CEF">
        <w:rPr>
          <w:rFonts w:ascii="Times New Roman" w:hAnsi="Times New Roman"/>
        </w:rPr>
        <w:fldChar w:fldCharType="end"/>
      </w:r>
      <w:r w:rsidRPr="002979F3">
        <w:rPr>
          <w:rFonts w:ascii="Times New Roman" w:hAnsi="Times New Roman"/>
        </w:rPr>
        <w:t>: COTS Services Tab</w:t>
      </w:r>
      <w:bookmarkEnd w:id="182"/>
      <w:bookmarkEnd w:id="183"/>
    </w:p>
    <w:p w14:paraId="41940E06" w14:textId="77777777" w:rsidR="00137207" w:rsidRPr="002979F3" w:rsidRDefault="00137207" w:rsidP="002979F3">
      <w:pPr>
        <w:spacing w:before="100" w:beforeAutospacing="1" w:after="100" w:afterAutospacing="1"/>
      </w:pPr>
      <w:r w:rsidRPr="002979F3">
        <w:t>As shown above, these services include:</w:t>
      </w:r>
    </w:p>
    <w:p w14:paraId="41940E07" w14:textId="77777777" w:rsidR="00137207" w:rsidRPr="002979F3" w:rsidRDefault="00137207" w:rsidP="002A1E57">
      <w:pPr>
        <w:pStyle w:val="ListParagraph"/>
        <w:numPr>
          <w:ilvl w:val="0"/>
          <w:numId w:val="19"/>
        </w:numPr>
        <w:spacing w:before="100" w:beforeAutospacing="1" w:after="100" w:afterAutospacing="1"/>
        <w:rPr>
          <w:rFonts w:ascii="Times New Roman" w:hAnsi="Times New Roman"/>
        </w:rPr>
      </w:pPr>
      <w:r w:rsidRPr="002979F3">
        <w:rPr>
          <w:rFonts w:ascii="Times New Roman" w:hAnsi="Times New Roman"/>
        </w:rPr>
        <w:t xml:space="preserve">FDB Search – </w:t>
      </w:r>
      <w:r w:rsidR="00A16BE2" w:rsidRPr="002979F3">
        <w:rPr>
          <w:rFonts w:ascii="Times New Roman" w:hAnsi="Times New Roman"/>
        </w:rPr>
        <w:t>search the FDB database for drug information</w:t>
      </w:r>
    </w:p>
    <w:p w14:paraId="41940E08" w14:textId="77777777" w:rsidR="00137207" w:rsidRPr="002979F3" w:rsidRDefault="00137207" w:rsidP="002A1E57">
      <w:pPr>
        <w:pStyle w:val="ListParagraph"/>
        <w:numPr>
          <w:ilvl w:val="0"/>
          <w:numId w:val="19"/>
        </w:numPr>
        <w:spacing w:before="100" w:beforeAutospacing="1" w:after="100" w:afterAutospacing="1"/>
        <w:rPr>
          <w:rFonts w:ascii="Times New Roman" w:hAnsi="Times New Roman"/>
        </w:rPr>
      </w:pPr>
      <w:r w:rsidRPr="002979F3">
        <w:rPr>
          <w:rFonts w:ascii="Times New Roman" w:hAnsi="Times New Roman"/>
        </w:rPr>
        <w:t>FDB Add –</w:t>
      </w:r>
      <w:r w:rsidR="00655A59" w:rsidRPr="002979F3">
        <w:rPr>
          <w:rFonts w:ascii="Times New Roman" w:hAnsi="Times New Roman"/>
        </w:rPr>
        <w:t xml:space="preserve"> </w:t>
      </w:r>
      <w:r w:rsidR="00A16BE2" w:rsidRPr="002979F3">
        <w:rPr>
          <w:rFonts w:ascii="Times New Roman" w:hAnsi="Times New Roman"/>
        </w:rPr>
        <w:t xml:space="preserve">FDB packaged drugs that were </w:t>
      </w:r>
      <w:r w:rsidR="00655A59" w:rsidRPr="002979F3">
        <w:rPr>
          <w:rFonts w:ascii="Times New Roman" w:hAnsi="Times New Roman"/>
        </w:rPr>
        <w:t xml:space="preserve">added to FDB but </w:t>
      </w:r>
      <w:r w:rsidR="00A16BE2" w:rsidRPr="002979F3">
        <w:rPr>
          <w:rFonts w:ascii="Times New Roman" w:hAnsi="Times New Roman"/>
        </w:rPr>
        <w:t xml:space="preserve">not automatically added to PPS-N during </w:t>
      </w:r>
      <w:r w:rsidR="00EC2C7A" w:rsidRPr="002979F3">
        <w:rPr>
          <w:rFonts w:ascii="Times New Roman" w:hAnsi="Times New Roman"/>
        </w:rPr>
        <w:t xml:space="preserve">the last </w:t>
      </w:r>
      <w:r w:rsidR="00051501" w:rsidRPr="002979F3">
        <w:rPr>
          <w:rFonts w:ascii="Times New Roman" w:hAnsi="Times New Roman"/>
        </w:rPr>
        <w:t xml:space="preserve">scheduled FDB Add </w:t>
      </w:r>
      <w:r w:rsidR="00A16BE2" w:rsidRPr="002979F3">
        <w:rPr>
          <w:rFonts w:ascii="Times New Roman" w:hAnsi="Times New Roman"/>
        </w:rPr>
        <w:t xml:space="preserve">process  </w:t>
      </w:r>
    </w:p>
    <w:p w14:paraId="41940E09" w14:textId="77777777" w:rsidR="00137207" w:rsidRPr="002979F3" w:rsidRDefault="00137207" w:rsidP="002A1E57">
      <w:pPr>
        <w:pStyle w:val="ListParagraph"/>
        <w:numPr>
          <w:ilvl w:val="0"/>
          <w:numId w:val="19"/>
        </w:numPr>
        <w:spacing w:before="100" w:beforeAutospacing="1" w:after="100" w:afterAutospacing="1"/>
        <w:rPr>
          <w:rFonts w:ascii="Times New Roman" w:hAnsi="Times New Roman"/>
        </w:rPr>
      </w:pPr>
      <w:r w:rsidRPr="002979F3">
        <w:rPr>
          <w:rFonts w:ascii="Times New Roman" w:hAnsi="Times New Roman"/>
        </w:rPr>
        <w:t>FDB Update –</w:t>
      </w:r>
      <w:r w:rsidR="00655A59" w:rsidRPr="002979F3">
        <w:rPr>
          <w:rFonts w:ascii="Times New Roman" w:hAnsi="Times New Roman"/>
        </w:rPr>
        <w:t xml:space="preserve"> FDB items that were updated in FDB but not updated in PPS-N during the </w:t>
      </w:r>
      <w:r w:rsidR="00051501" w:rsidRPr="002979F3">
        <w:rPr>
          <w:rFonts w:ascii="Times New Roman" w:hAnsi="Times New Roman"/>
        </w:rPr>
        <w:t>last scheduled FDB Update process</w:t>
      </w:r>
    </w:p>
    <w:p w14:paraId="41940E0A" w14:textId="77777777" w:rsidR="00137207" w:rsidRPr="002979F3" w:rsidRDefault="00137207" w:rsidP="002A1E57">
      <w:pPr>
        <w:pStyle w:val="ListParagraph"/>
        <w:numPr>
          <w:ilvl w:val="0"/>
          <w:numId w:val="19"/>
        </w:numPr>
        <w:spacing w:before="100" w:beforeAutospacing="1" w:after="100" w:afterAutospacing="1"/>
        <w:rPr>
          <w:rFonts w:ascii="Times New Roman" w:hAnsi="Times New Roman"/>
        </w:rPr>
      </w:pPr>
      <w:r w:rsidRPr="002979F3">
        <w:rPr>
          <w:rFonts w:ascii="Times New Roman" w:hAnsi="Times New Roman"/>
        </w:rPr>
        <w:t>Added Report –</w:t>
      </w:r>
      <w:r w:rsidR="00655A59" w:rsidRPr="002979F3">
        <w:rPr>
          <w:rFonts w:ascii="Times New Roman" w:hAnsi="Times New Roman"/>
        </w:rPr>
        <w:t xml:space="preserve"> FDB items that were automatically added to PPS-N  during the </w:t>
      </w:r>
      <w:r w:rsidR="00051501" w:rsidRPr="002979F3">
        <w:rPr>
          <w:rFonts w:ascii="Times New Roman" w:hAnsi="Times New Roman"/>
        </w:rPr>
        <w:t>last scheduled FDB Add process</w:t>
      </w:r>
    </w:p>
    <w:p w14:paraId="41940E0B" w14:textId="77777777" w:rsidR="00137207" w:rsidRPr="002979F3" w:rsidRDefault="00137207" w:rsidP="002A1E57">
      <w:pPr>
        <w:pStyle w:val="ListParagraph"/>
        <w:numPr>
          <w:ilvl w:val="0"/>
          <w:numId w:val="19"/>
        </w:numPr>
        <w:spacing w:before="100" w:beforeAutospacing="1" w:after="100" w:afterAutospacing="1"/>
        <w:rPr>
          <w:rFonts w:ascii="Times New Roman" w:hAnsi="Times New Roman"/>
        </w:rPr>
      </w:pPr>
      <w:r w:rsidRPr="002979F3">
        <w:rPr>
          <w:rFonts w:ascii="Times New Roman" w:hAnsi="Times New Roman"/>
        </w:rPr>
        <w:t>Updated Report –</w:t>
      </w:r>
      <w:r w:rsidR="00655A59" w:rsidRPr="002979F3">
        <w:rPr>
          <w:rFonts w:ascii="Times New Roman" w:hAnsi="Times New Roman"/>
        </w:rPr>
        <w:t xml:space="preserve"> FDB items that were automatically updated  in PPS-N during the </w:t>
      </w:r>
      <w:r w:rsidR="00051501" w:rsidRPr="002979F3">
        <w:rPr>
          <w:rFonts w:ascii="Times New Roman" w:hAnsi="Times New Roman"/>
        </w:rPr>
        <w:t>la</w:t>
      </w:r>
      <w:r w:rsidR="00335393" w:rsidRPr="002979F3">
        <w:rPr>
          <w:rFonts w:ascii="Times New Roman" w:hAnsi="Times New Roman"/>
        </w:rPr>
        <w:t>st scheduled FDB Update process</w:t>
      </w:r>
    </w:p>
    <w:p w14:paraId="41940E0C" w14:textId="77777777" w:rsidR="00137207" w:rsidRPr="002979F3" w:rsidRDefault="00BB7B66" w:rsidP="002979F3">
      <w:pPr>
        <w:spacing w:before="100" w:beforeAutospacing="1" w:after="100" w:afterAutospacing="1"/>
      </w:pPr>
      <w:proofErr w:type="gramStart"/>
      <w:r w:rsidRPr="002979F3">
        <w:rPr>
          <w:szCs w:val="22"/>
        </w:rPr>
        <w:t>Each  of</w:t>
      </w:r>
      <w:proofErr w:type="gramEnd"/>
      <w:r w:rsidRPr="002979F3">
        <w:rPr>
          <w:szCs w:val="22"/>
        </w:rPr>
        <w:t xml:space="preserve"> these COTS services is further explained </w:t>
      </w:r>
      <w:r w:rsidR="00035429" w:rsidRPr="002979F3">
        <w:rPr>
          <w:szCs w:val="22"/>
        </w:rPr>
        <w:t>on subsequent pages</w:t>
      </w:r>
      <w:r w:rsidRPr="002979F3">
        <w:t>.</w:t>
      </w:r>
    </w:p>
    <w:p w14:paraId="41940E0D" w14:textId="364D50CB" w:rsidR="00AB02A2" w:rsidRPr="002979F3" w:rsidRDefault="00AB02A2" w:rsidP="00043F71">
      <w:pPr>
        <w:spacing w:before="100" w:beforeAutospacing="1" w:after="100" w:afterAutospacing="1"/>
        <w:rPr>
          <w:b/>
          <w:bCs/>
          <w:iCs/>
          <w:kern w:val="32"/>
          <w:sz w:val="28"/>
          <w:szCs w:val="26"/>
        </w:rPr>
      </w:pPr>
    </w:p>
    <w:p w14:paraId="41940E0E" w14:textId="77777777" w:rsidR="00E860A2" w:rsidRPr="002979F3" w:rsidRDefault="00E860A2" w:rsidP="004001A5">
      <w:pPr>
        <w:pStyle w:val="Heading3"/>
      </w:pPr>
      <w:bookmarkStart w:id="184" w:name="_Toc319063815"/>
      <w:bookmarkStart w:id="185" w:name="_Toc478139655"/>
      <w:r w:rsidRPr="002979F3">
        <w:t>FDB Search Tab</w:t>
      </w:r>
      <w:bookmarkEnd w:id="184"/>
      <w:bookmarkEnd w:id="185"/>
    </w:p>
    <w:p w14:paraId="41940E0F" w14:textId="77777777" w:rsidR="00AB02A2" w:rsidRPr="002979F3" w:rsidRDefault="00AB02A2" w:rsidP="002979F3">
      <w:pPr>
        <w:pStyle w:val="BodyText"/>
        <w:spacing w:before="100" w:beforeAutospacing="1" w:after="100" w:afterAutospacing="1"/>
      </w:pPr>
      <w:r w:rsidRPr="002979F3">
        <w:t>T</w:t>
      </w:r>
      <w:r w:rsidR="00B26C0C" w:rsidRPr="002979F3">
        <w:t xml:space="preserve">he user can search the FDB database using the query capability on the FDB Search tab as shown below. </w:t>
      </w:r>
    </w:p>
    <w:p w14:paraId="41940E10"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B5" wp14:editId="58612B97">
            <wp:extent cx="5900468" cy="1293962"/>
            <wp:effectExtent l="0" t="0" r="5080" b="1905"/>
            <wp:docPr id="64" name="Picture 88" descr="FDB Search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DB Search Tab"/>
                    <pic:cNvPicPr>
                      <a:picLocks noChangeAspect="1" noChangeArrowheads="1"/>
                    </pic:cNvPicPr>
                  </pic:nvPicPr>
                  <pic:blipFill rotWithShape="1">
                    <a:blip r:embed="rId82">
                      <a:extLst>
                        <a:ext uri="{28A0092B-C50C-407E-A947-70E740481C1C}">
                          <a14:useLocalDpi xmlns:a14="http://schemas.microsoft.com/office/drawing/2010/main" val="0"/>
                        </a:ext>
                      </a:extLst>
                    </a:blip>
                    <a:srcRect t="27884" r="14904"/>
                    <a:stretch/>
                  </pic:blipFill>
                  <pic:spPr bwMode="auto">
                    <a:xfrm>
                      <a:off x="0" y="0"/>
                      <a:ext cx="5913707" cy="1296865"/>
                    </a:xfrm>
                    <a:prstGeom prst="rect">
                      <a:avLst/>
                    </a:prstGeom>
                    <a:noFill/>
                    <a:ln>
                      <a:noFill/>
                    </a:ln>
                    <a:extLst>
                      <a:ext uri="{53640926-AAD7-44D8-BBD7-CCE9431645EC}">
                        <a14:shadowObscured xmlns:a14="http://schemas.microsoft.com/office/drawing/2010/main"/>
                      </a:ext>
                    </a:extLst>
                  </pic:spPr>
                </pic:pic>
              </a:graphicData>
            </a:graphic>
          </wp:inline>
        </w:drawing>
      </w:r>
    </w:p>
    <w:p w14:paraId="41940E11" w14:textId="43FDD470" w:rsidR="00DC5102" w:rsidRDefault="00837E5C" w:rsidP="00120796">
      <w:pPr>
        <w:pStyle w:val="Caption"/>
        <w:spacing w:before="100" w:beforeAutospacing="1" w:after="100" w:afterAutospacing="1"/>
        <w:rPr>
          <w:rFonts w:ascii="Times New Roman" w:hAnsi="Times New Roman"/>
        </w:rPr>
      </w:pPr>
      <w:bookmarkStart w:id="186" w:name="_Toc319063951"/>
      <w:bookmarkStart w:id="187" w:name="_Toc47813959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64</w:t>
      </w:r>
      <w:r w:rsidR="00152CEF">
        <w:rPr>
          <w:rFonts w:ascii="Times New Roman" w:hAnsi="Times New Roman"/>
        </w:rPr>
        <w:fldChar w:fldCharType="end"/>
      </w:r>
      <w:r w:rsidRPr="002979F3">
        <w:rPr>
          <w:rFonts w:ascii="Times New Roman" w:hAnsi="Times New Roman"/>
        </w:rPr>
        <w:t>: FDB Search Tab</w:t>
      </w:r>
      <w:bookmarkEnd w:id="186"/>
      <w:bookmarkEnd w:id="187"/>
    </w:p>
    <w:p w14:paraId="7A220752" w14:textId="77777777" w:rsidR="00CB2D64" w:rsidRDefault="00CB2D64" w:rsidP="00CB2D64"/>
    <w:p w14:paraId="067FD06D" w14:textId="77777777" w:rsidR="00CB2D64" w:rsidRDefault="00CB2D64" w:rsidP="00CB2D64">
      <w:pPr>
        <w:rPr>
          <w:ins w:id="188" w:author="Department of Veterans Affairs" w:date="2017-03-28T12:13:00Z"/>
        </w:rPr>
      </w:pPr>
    </w:p>
    <w:p w14:paraId="6017A8F5" w14:textId="77777777" w:rsidR="00B80B73" w:rsidRDefault="00B80B73" w:rsidP="00CB2D64"/>
    <w:p w14:paraId="706B8DFB" w14:textId="77777777" w:rsidR="00CB2D64" w:rsidRPr="00CB2D64" w:rsidRDefault="00CB2D64" w:rsidP="00CB2D64"/>
    <w:p w14:paraId="41940E12" w14:textId="77777777" w:rsidR="00E860A2" w:rsidRPr="00273134" w:rsidRDefault="00E860A2" w:rsidP="002A1E57">
      <w:pPr>
        <w:pStyle w:val="ListParagraph"/>
        <w:numPr>
          <w:ilvl w:val="0"/>
          <w:numId w:val="40"/>
        </w:numPr>
        <w:spacing w:before="100" w:beforeAutospacing="1" w:after="100" w:afterAutospacing="1"/>
        <w:ind w:left="720"/>
        <w:rPr>
          <w:rFonts w:ascii="Times New Roman" w:hAnsi="Times New Roman"/>
          <w:b/>
          <w:kern w:val="32"/>
          <w:szCs w:val="28"/>
        </w:rPr>
      </w:pPr>
      <w:r w:rsidRPr="00273134">
        <w:rPr>
          <w:rFonts w:ascii="Times New Roman" w:hAnsi="Times New Roman"/>
        </w:rPr>
        <w:lastRenderedPageBreak/>
        <w:t xml:space="preserve">FDB Search </w:t>
      </w:r>
      <w:commentRangeStart w:id="189"/>
      <w:r w:rsidR="00E97A7D" w:rsidRPr="00273134">
        <w:rPr>
          <w:rFonts w:ascii="Times New Roman" w:hAnsi="Times New Roman"/>
        </w:rPr>
        <w:t>Parameters</w:t>
      </w:r>
      <w:commentRangeEnd w:id="189"/>
      <w:r w:rsidR="00A14384">
        <w:rPr>
          <w:rStyle w:val="CommentReference"/>
          <w:rFonts w:eastAsia="SimSun"/>
        </w:rPr>
        <w:commentReference w:id="189"/>
      </w:r>
    </w:p>
    <w:p w14:paraId="41940E13" w14:textId="77777777" w:rsidR="00E97A7D" w:rsidRPr="002979F3" w:rsidRDefault="00E97A7D" w:rsidP="00273134">
      <w:pPr>
        <w:pStyle w:val="BodyText"/>
        <w:spacing w:before="100" w:beforeAutospacing="1" w:after="100" w:afterAutospacing="1"/>
        <w:ind w:left="360"/>
      </w:pPr>
      <w:r w:rsidRPr="002979F3">
        <w:t xml:space="preserve">The user will first select the type of search using the “FDB Search Option Type” dropdown list which contains All, NDC, Label, Generic, GCNSEQNO, and Drug Class.  </w:t>
      </w:r>
      <w:r w:rsidR="00BE50CE">
        <w:t>These are explained in the table below.</w:t>
      </w:r>
    </w:p>
    <w:p w14:paraId="41940E14"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B7" wp14:editId="13E7161D">
            <wp:extent cx="5883215" cy="1457168"/>
            <wp:effectExtent l="0" t="0" r="3810" b="0"/>
            <wp:docPr id="65" name="Picture 89" descr="FDB Search Options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DB Search Options Type"/>
                    <pic:cNvPicPr>
                      <a:picLocks noChangeAspect="1" noChangeArrowheads="1"/>
                    </pic:cNvPicPr>
                  </pic:nvPicPr>
                  <pic:blipFill rotWithShape="1">
                    <a:blip r:embed="rId84">
                      <a:extLst>
                        <a:ext uri="{28A0092B-C50C-407E-A947-70E740481C1C}">
                          <a14:useLocalDpi xmlns:a14="http://schemas.microsoft.com/office/drawing/2010/main" val="0"/>
                        </a:ext>
                      </a:extLst>
                    </a:blip>
                    <a:srcRect t="25221" r="15385"/>
                    <a:stretch/>
                  </pic:blipFill>
                  <pic:spPr bwMode="auto">
                    <a:xfrm>
                      <a:off x="0" y="0"/>
                      <a:ext cx="5889500" cy="1458725"/>
                    </a:xfrm>
                    <a:prstGeom prst="rect">
                      <a:avLst/>
                    </a:prstGeom>
                    <a:noFill/>
                    <a:ln>
                      <a:noFill/>
                    </a:ln>
                    <a:extLst>
                      <a:ext uri="{53640926-AAD7-44D8-BBD7-CCE9431645EC}">
                        <a14:shadowObscured xmlns:a14="http://schemas.microsoft.com/office/drawing/2010/main"/>
                      </a:ext>
                    </a:extLst>
                  </pic:spPr>
                </pic:pic>
              </a:graphicData>
            </a:graphic>
          </wp:inline>
        </w:drawing>
      </w:r>
    </w:p>
    <w:p w14:paraId="41940E15" w14:textId="55B15183" w:rsidR="00BE50CE" w:rsidRPr="00BE50CE" w:rsidRDefault="00837E5C" w:rsidP="00BE50CE">
      <w:pPr>
        <w:pStyle w:val="Caption"/>
        <w:spacing w:before="100" w:beforeAutospacing="1" w:after="100" w:afterAutospacing="1"/>
        <w:rPr>
          <w:rFonts w:ascii="Times New Roman" w:hAnsi="Times New Roman"/>
        </w:rPr>
      </w:pPr>
      <w:bookmarkStart w:id="190" w:name="_Toc319063952"/>
      <w:bookmarkStart w:id="191" w:name="_Toc47813960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65</w:t>
      </w:r>
      <w:r w:rsidR="00152CEF">
        <w:rPr>
          <w:rFonts w:ascii="Times New Roman" w:hAnsi="Times New Roman"/>
        </w:rPr>
        <w:fldChar w:fldCharType="end"/>
      </w:r>
      <w:r w:rsidRPr="002979F3">
        <w:rPr>
          <w:rFonts w:ascii="Times New Roman" w:hAnsi="Times New Roman"/>
        </w:rPr>
        <w:t>: FDB Search Options Type</w:t>
      </w:r>
      <w:bookmarkEnd w:id="190"/>
      <w:bookmarkEnd w:id="191"/>
    </w:p>
    <w:p w14:paraId="41940E16" w14:textId="521FD738" w:rsidR="00BE50CE" w:rsidRPr="00152CEF" w:rsidRDefault="00BE50CE" w:rsidP="00BE50CE">
      <w:pPr>
        <w:pStyle w:val="Caption"/>
        <w:keepNext/>
        <w:rPr>
          <w:rFonts w:ascii="Times New Roman" w:hAnsi="Times New Roman"/>
        </w:rPr>
      </w:pPr>
      <w:bookmarkStart w:id="192" w:name="_Toc478139439"/>
      <w:r w:rsidRPr="00152CEF">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8</w:t>
      </w:r>
      <w:r w:rsidR="009B267F">
        <w:rPr>
          <w:rFonts w:ascii="Times New Roman" w:hAnsi="Times New Roman"/>
        </w:rPr>
        <w:fldChar w:fldCharType="end"/>
      </w:r>
      <w:r w:rsidRPr="00152CEF">
        <w:rPr>
          <w:rFonts w:ascii="Times New Roman" w:hAnsi="Times New Roman"/>
        </w:rPr>
        <w:t>: FDB Search Option Types</w:t>
      </w:r>
      <w:bookmarkEnd w:id="192"/>
    </w:p>
    <w:tbl>
      <w:tblPr>
        <w:tblW w:w="0" w:type="auto"/>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788"/>
        <w:gridCol w:w="4788"/>
      </w:tblGrid>
      <w:tr w:rsidR="00EA4B92" w:rsidRPr="00EA4B92" w14:paraId="41940E19" w14:textId="77777777" w:rsidTr="00805614">
        <w:trPr>
          <w:cantSplit/>
          <w:tblHeader/>
          <w:tblCellSpacing w:w="0" w:type="dxa"/>
        </w:trPr>
        <w:tc>
          <w:tcPr>
            <w:tcW w:w="4788" w:type="dxa"/>
            <w:tcBorders>
              <w:top w:val="single" w:sz="4" w:space="0" w:color="auto"/>
              <w:bottom w:val="nil"/>
            </w:tcBorders>
            <w:shd w:val="clear" w:color="auto" w:fill="D9D9D9"/>
            <w:tcMar>
              <w:top w:w="0" w:type="dxa"/>
              <w:left w:w="108" w:type="dxa"/>
              <w:bottom w:w="0" w:type="dxa"/>
              <w:right w:w="108" w:type="dxa"/>
            </w:tcMar>
            <w:hideMark/>
          </w:tcPr>
          <w:p w14:paraId="41940E17"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b/>
                <w:bCs/>
              </w:rPr>
              <w:t>Search Option Type</w:t>
            </w:r>
          </w:p>
        </w:tc>
        <w:tc>
          <w:tcPr>
            <w:tcW w:w="4788" w:type="dxa"/>
            <w:tcBorders>
              <w:top w:val="single" w:sz="4" w:space="0" w:color="auto"/>
              <w:bottom w:val="nil"/>
            </w:tcBorders>
            <w:shd w:val="clear" w:color="auto" w:fill="D9D9D9"/>
            <w:tcMar>
              <w:top w:w="0" w:type="dxa"/>
              <w:left w:w="108" w:type="dxa"/>
              <w:bottom w:w="0" w:type="dxa"/>
              <w:right w:w="108" w:type="dxa"/>
            </w:tcMar>
            <w:hideMark/>
          </w:tcPr>
          <w:p w14:paraId="41940E18"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b/>
                <w:bCs/>
              </w:rPr>
              <w:t>Description</w:t>
            </w:r>
          </w:p>
        </w:tc>
      </w:tr>
      <w:tr w:rsidR="00BE50CE" w14:paraId="41940E1C" w14:textId="77777777" w:rsidTr="00805614">
        <w:trPr>
          <w:cantSplit/>
          <w:tblCellSpacing w:w="0" w:type="dxa"/>
        </w:trPr>
        <w:tc>
          <w:tcPr>
            <w:tcW w:w="4788" w:type="dxa"/>
            <w:shd w:val="clear" w:color="auto" w:fill="D3DFEE"/>
            <w:tcMar>
              <w:top w:w="0" w:type="dxa"/>
              <w:left w:w="108" w:type="dxa"/>
              <w:bottom w:w="0" w:type="dxa"/>
              <w:right w:w="108" w:type="dxa"/>
            </w:tcMar>
            <w:hideMark/>
          </w:tcPr>
          <w:p w14:paraId="41940E1A" w14:textId="77777777" w:rsidR="00BE50CE" w:rsidRPr="00EA4B92" w:rsidRDefault="00BE50CE" w:rsidP="00BE50CE">
            <w:pPr>
              <w:pStyle w:val="wdnormal"/>
              <w:spacing w:before="0" w:after="0"/>
              <w:rPr>
                <w:rFonts w:ascii="Times New Roman" w:hAnsi="Times New Roman"/>
              </w:rPr>
            </w:pPr>
            <w:bookmarkStart w:id="193" w:name="HotSpot47028"/>
            <w:r w:rsidRPr="00EA4B92">
              <w:rPr>
                <w:rFonts w:ascii="Times New Roman" w:hAnsi="Times New Roman"/>
                <w:b/>
                <w:bCs/>
                <w:iCs/>
              </w:rPr>
              <w:t>NDC</w:t>
            </w:r>
            <w:bookmarkEnd w:id="193"/>
            <w:r w:rsidRPr="00EA4B92">
              <w:rPr>
                <w:rFonts w:ascii="Times New Roman" w:hAnsi="Times New Roman"/>
                <w:b/>
                <w:bCs/>
              </w:rPr>
              <w:t xml:space="preserve"> </w:t>
            </w:r>
            <w:r w:rsidRPr="00EA4B92">
              <w:rPr>
                <w:rStyle w:val="glosstext"/>
                <w:rFonts w:ascii="Times New Roman" w:hAnsi="Times New Roman"/>
                <w:vanish/>
                <w:color w:val="auto"/>
              </w:rPr>
              <w:t>National Drug Code</w:t>
            </w:r>
          </w:p>
        </w:tc>
        <w:tc>
          <w:tcPr>
            <w:tcW w:w="4788" w:type="dxa"/>
            <w:shd w:val="clear" w:color="auto" w:fill="D3DFEE"/>
            <w:tcMar>
              <w:top w:w="0" w:type="dxa"/>
              <w:left w:w="108" w:type="dxa"/>
              <w:bottom w:w="0" w:type="dxa"/>
              <w:right w:w="108" w:type="dxa"/>
            </w:tcMar>
            <w:hideMark/>
          </w:tcPr>
          <w:p w14:paraId="41940E1B"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rPr>
              <w:t>The user will need to enter at least 5 digits and the system will search the first five digits of the 11-digit NDC number of the FDB Packaged Drug.</w:t>
            </w:r>
          </w:p>
        </w:tc>
      </w:tr>
      <w:tr w:rsidR="00BE50CE" w14:paraId="41940E1F" w14:textId="77777777" w:rsidTr="00805614">
        <w:trPr>
          <w:cantSplit/>
          <w:tblCellSpacing w:w="0" w:type="dxa"/>
        </w:trPr>
        <w:tc>
          <w:tcPr>
            <w:tcW w:w="4788" w:type="dxa"/>
            <w:tcMar>
              <w:top w:w="0" w:type="dxa"/>
              <w:left w:w="108" w:type="dxa"/>
              <w:bottom w:w="0" w:type="dxa"/>
              <w:right w:w="108" w:type="dxa"/>
            </w:tcMar>
            <w:hideMark/>
          </w:tcPr>
          <w:p w14:paraId="41940E1D"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b/>
                <w:bCs/>
              </w:rPr>
              <w:t>Label</w:t>
            </w:r>
          </w:p>
        </w:tc>
        <w:tc>
          <w:tcPr>
            <w:tcW w:w="4788" w:type="dxa"/>
            <w:tcMar>
              <w:top w:w="0" w:type="dxa"/>
              <w:left w:w="108" w:type="dxa"/>
              <w:bottom w:w="0" w:type="dxa"/>
              <w:right w:w="108" w:type="dxa"/>
            </w:tcMar>
            <w:hideMark/>
          </w:tcPr>
          <w:p w14:paraId="41940E1E"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rPr>
              <w:t>The text entered will be used to search the FDB Label Name Field.</w:t>
            </w:r>
          </w:p>
        </w:tc>
      </w:tr>
      <w:tr w:rsidR="00BE50CE" w14:paraId="41940E22" w14:textId="77777777" w:rsidTr="00805614">
        <w:trPr>
          <w:cantSplit/>
          <w:tblCellSpacing w:w="0" w:type="dxa"/>
        </w:trPr>
        <w:tc>
          <w:tcPr>
            <w:tcW w:w="4788" w:type="dxa"/>
            <w:shd w:val="clear" w:color="auto" w:fill="D3DFEE"/>
            <w:tcMar>
              <w:top w:w="0" w:type="dxa"/>
              <w:left w:w="108" w:type="dxa"/>
              <w:bottom w:w="0" w:type="dxa"/>
              <w:right w:w="108" w:type="dxa"/>
            </w:tcMar>
            <w:hideMark/>
          </w:tcPr>
          <w:p w14:paraId="41940E20"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b/>
                <w:bCs/>
              </w:rPr>
              <w:t xml:space="preserve">Generic </w:t>
            </w:r>
          </w:p>
        </w:tc>
        <w:tc>
          <w:tcPr>
            <w:tcW w:w="4788" w:type="dxa"/>
            <w:shd w:val="clear" w:color="auto" w:fill="D3DFEE"/>
            <w:tcMar>
              <w:top w:w="0" w:type="dxa"/>
              <w:left w:w="108" w:type="dxa"/>
              <w:bottom w:w="0" w:type="dxa"/>
              <w:right w:w="108" w:type="dxa"/>
            </w:tcMar>
            <w:hideMark/>
          </w:tcPr>
          <w:p w14:paraId="41940E21"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rPr>
              <w:t>The text entered will be used to search the FDB Generic Drug Name Field.</w:t>
            </w:r>
          </w:p>
        </w:tc>
      </w:tr>
      <w:tr w:rsidR="00BE50CE" w14:paraId="41940E25" w14:textId="77777777" w:rsidTr="00805614">
        <w:trPr>
          <w:cantSplit/>
          <w:tblCellSpacing w:w="0" w:type="dxa"/>
        </w:trPr>
        <w:tc>
          <w:tcPr>
            <w:tcW w:w="4788" w:type="dxa"/>
            <w:tcMar>
              <w:top w:w="0" w:type="dxa"/>
              <w:left w:w="108" w:type="dxa"/>
              <w:bottom w:w="0" w:type="dxa"/>
              <w:right w:w="108" w:type="dxa"/>
            </w:tcMar>
            <w:hideMark/>
          </w:tcPr>
          <w:p w14:paraId="41940E23" w14:textId="77777777" w:rsidR="00BE50CE" w:rsidRPr="00EA4B92" w:rsidRDefault="00BE50CE" w:rsidP="00BE50CE">
            <w:pPr>
              <w:pStyle w:val="wdnormal"/>
              <w:spacing w:before="0" w:after="0"/>
              <w:rPr>
                <w:rFonts w:ascii="Times New Roman" w:hAnsi="Times New Roman"/>
              </w:rPr>
            </w:pPr>
            <w:proofErr w:type="spellStart"/>
            <w:r w:rsidRPr="00EA4B92">
              <w:rPr>
                <w:rFonts w:ascii="Times New Roman" w:hAnsi="Times New Roman"/>
                <w:b/>
                <w:bCs/>
              </w:rPr>
              <w:t>GcnSeqNo</w:t>
            </w:r>
            <w:proofErr w:type="spellEnd"/>
          </w:p>
        </w:tc>
        <w:tc>
          <w:tcPr>
            <w:tcW w:w="4788" w:type="dxa"/>
            <w:tcMar>
              <w:top w:w="0" w:type="dxa"/>
              <w:left w:w="108" w:type="dxa"/>
              <w:bottom w:w="0" w:type="dxa"/>
              <w:right w:w="108" w:type="dxa"/>
            </w:tcMar>
            <w:hideMark/>
          </w:tcPr>
          <w:p w14:paraId="41940E24"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rPr>
              <w:t xml:space="preserve">The </w:t>
            </w:r>
            <w:bookmarkStart w:id="194" w:name="HotSpot34662"/>
            <w:r w:rsidRPr="00EA4B92">
              <w:rPr>
                <w:rFonts w:ascii="Times New Roman" w:hAnsi="Times New Roman"/>
                <w:iCs/>
              </w:rPr>
              <w:t>GCN</w:t>
            </w:r>
            <w:bookmarkEnd w:id="194"/>
            <w:r w:rsidRPr="00EA4B92">
              <w:rPr>
                <w:rFonts w:ascii="Times New Roman" w:hAnsi="Times New Roman"/>
              </w:rPr>
              <w:t xml:space="preserve"> </w:t>
            </w:r>
            <w:r w:rsidRPr="00EA4B92">
              <w:rPr>
                <w:rStyle w:val="glosstext"/>
                <w:rFonts w:ascii="Times New Roman" w:hAnsi="Times New Roman"/>
                <w:vanish/>
                <w:color w:val="auto"/>
              </w:rPr>
              <w:t>Generic Code Number</w:t>
            </w:r>
            <w:r w:rsidRPr="00EA4B92">
              <w:rPr>
                <w:rFonts w:ascii="Times New Roman" w:hAnsi="Times New Roman"/>
              </w:rPr>
              <w:t xml:space="preserve"> Sequence Number must be a numeric value that corresponds to the GCN Sequence Number of an FDB Generic Drug.</w:t>
            </w:r>
          </w:p>
        </w:tc>
      </w:tr>
      <w:tr w:rsidR="00BE50CE" w14:paraId="41940E28" w14:textId="77777777" w:rsidTr="00805614">
        <w:trPr>
          <w:cantSplit/>
          <w:tblCellSpacing w:w="0" w:type="dxa"/>
        </w:trPr>
        <w:tc>
          <w:tcPr>
            <w:tcW w:w="4788" w:type="dxa"/>
            <w:shd w:val="clear" w:color="auto" w:fill="D3DFEE"/>
            <w:tcMar>
              <w:top w:w="0" w:type="dxa"/>
              <w:left w:w="108" w:type="dxa"/>
              <w:bottom w:w="0" w:type="dxa"/>
              <w:right w:w="108" w:type="dxa"/>
            </w:tcMar>
            <w:hideMark/>
          </w:tcPr>
          <w:p w14:paraId="41940E26"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b/>
                <w:bCs/>
              </w:rPr>
              <w:t>Drug Classifications</w:t>
            </w:r>
          </w:p>
        </w:tc>
        <w:tc>
          <w:tcPr>
            <w:tcW w:w="4788" w:type="dxa"/>
            <w:shd w:val="clear" w:color="auto" w:fill="D3DFEE"/>
            <w:tcMar>
              <w:top w:w="0" w:type="dxa"/>
              <w:left w:w="108" w:type="dxa"/>
              <w:bottom w:w="0" w:type="dxa"/>
              <w:right w:w="108" w:type="dxa"/>
            </w:tcMar>
            <w:hideMark/>
          </w:tcPr>
          <w:p w14:paraId="41940E27"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rPr>
              <w:t xml:space="preserve">The text entered will be used to search the FDB </w:t>
            </w:r>
            <w:bookmarkStart w:id="195" w:name="HotSpot43555"/>
            <w:r w:rsidRPr="00EA4B92">
              <w:rPr>
                <w:rFonts w:ascii="Times New Roman" w:hAnsi="Times New Roman"/>
                <w:iCs/>
              </w:rPr>
              <w:t>Drug Class</w:t>
            </w:r>
            <w:bookmarkEnd w:id="195"/>
            <w:r w:rsidRPr="00EA4B92">
              <w:rPr>
                <w:rFonts w:ascii="Times New Roman" w:hAnsi="Times New Roman"/>
              </w:rPr>
              <w:t xml:space="preserve"> </w:t>
            </w:r>
            <w:r w:rsidRPr="00EA4B92">
              <w:rPr>
                <w:rStyle w:val="glosstext"/>
                <w:rFonts w:ascii="Times New Roman" w:hAnsi="Times New Roman"/>
                <w:vanish/>
                <w:color w:val="auto"/>
              </w:rPr>
              <w:t>The grouping of drug products based on various criteria, which may include similarity of chemical structure, clinical indications, pharmacology, and therapeutic activity.</w:t>
            </w:r>
            <w:r w:rsidRPr="00EA4B92">
              <w:rPr>
                <w:rFonts w:ascii="Times New Roman" w:hAnsi="Times New Roman"/>
              </w:rPr>
              <w:t xml:space="preserve"> fields for both the FDB Generic and the FDB Dispensable Drug.</w:t>
            </w:r>
          </w:p>
        </w:tc>
      </w:tr>
      <w:tr w:rsidR="00BE50CE" w14:paraId="41940E2B" w14:textId="77777777" w:rsidTr="00805614">
        <w:trPr>
          <w:cantSplit/>
          <w:tblCellSpacing w:w="0" w:type="dxa"/>
        </w:trPr>
        <w:tc>
          <w:tcPr>
            <w:tcW w:w="4788" w:type="dxa"/>
            <w:tcMar>
              <w:top w:w="0" w:type="dxa"/>
              <w:left w:w="108" w:type="dxa"/>
              <w:bottom w:w="0" w:type="dxa"/>
              <w:right w:w="108" w:type="dxa"/>
            </w:tcMar>
            <w:hideMark/>
          </w:tcPr>
          <w:p w14:paraId="41940E29"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b/>
                <w:bCs/>
              </w:rPr>
              <w:t>All</w:t>
            </w:r>
          </w:p>
        </w:tc>
        <w:tc>
          <w:tcPr>
            <w:tcW w:w="4788" w:type="dxa"/>
            <w:tcMar>
              <w:top w:w="0" w:type="dxa"/>
              <w:left w:w="108" w:type="dxa"/>
              <w:bottom w:w="0" w:type="dxa"/>
              <w:right w:w="108" w:type="dxa"/>
            </w:tcMar>
            <w:hideMark/>
          </w:tcPr>
          <w:p w14:paraId="41940E2A" w14:textId="77777777" w:rsidR="00BE50CE" w:rsidRPr="00EA4B92" w:rsidRDefault="00BE50CE" w:rsidP="00BE50CE">
            <w:pPr>
              <w:pStyle w:val="wdnormal"/>
              <w:spacing w:before="0" w:after="0"/>
              <w:rPr>
                <w:rFonts w:ascii="Times New Roman" w:hAnsi="Times New Roman"/>
              </w:rPr>
            </w:pPr>
            <w:r w:rsidRPr="00EA4B92">
              <w:rPr>
                <w:rFonts w:ascii="Times New Roman" w:hAnsi="Times New Roman"/>
              </w:rPr>
              <w:t>The All search will search each of the above searches and aggregate the results.</w:t>
            </w:r>
          </w:p>
        </w:tc>
      </w:tr>
    </w:tbl>
    <w:p w14:paraId="41940E2C" w14:textId="77777777" w:rsidR="002717E9" w:rsidRDefault="002717E9" w:rsidP="002717E9">
      <w:pPr>
        <w:pStyle w:val="BodyText"/>
        <w:spacing w:before="100" w:beforeAutospacing="1" w:after="100" w:afterAutospacing="1"/>
        <w:ind w:left="360"/>
      </w:pPr>
      <w:r w:rsidRPr="002979F3">
        <w:t>The user will then enter the appropriate text in the “FDB Search String” textbox and click the “Perform FDB Search” button.  Note that the normal PPS-N data entry validation rules apply for NDC (numeric and correct format) and GCNSEQNO (numeric only) and PPS-N will display an Error Message if the textbox entry does not comply with the rules.</w:t>
      </w:r>
    </w:p>
    <w:p w14:paraId="6932D2B6" w14:textId="77777777" w:rsidR="00CB2D64" w:rsidRDefault="00CB2D64" w:rsidP="002717E9">
      <w:pPr>
        <w:pStyle w:val="BodyText"/>
        <w:spacing w:before="100" w:beforeAutospacing="1" w:after="100" w:afterAutospacing="1"/>
        <w:ind w:left="360"/>
        <w:rPr>
          <w:ins w:id="196" w:author="Department of Veterans Affairs" w:date="2017-03-28T12:13:00Z"/>
        </w:rPr>
      </w:pPr>
    </w:p>
    <w:p w14:paraId="06B999F8" w14:textId="77777777" w:rsidR="00B80B73" w:rsidRDefault="00B80B73" w:rsidP="002717E9">
      <w:pPr>
        <w:pStyle w:val="BodyText"/>
        <w:spacing w:before="100" w:beforeAutospacing="1" w:after="100" w:afterAutospacing="1"/>
        <w:ind w:left="360"/>
        <w:rPr>
          <w:ins w:id="197" w:author="Department of Veterans Affairs" w:date="2017-03-28T12:13:00Z"/>
        </w:rPr>
      </w:pPr>
    </w:p>
    <w:p w14:paraId="19548634" w14:textId="77777777" w:rsidR="00B80B73" w:rsidRDefault="00B80B73" w:rsidP="002717E9">
      <w:pPr>
        <w:pStyle w:val="BodyText"/>
        <w:spacing w:before="100" w:beforeAutospacing="1" w:after="100" w:afterAutospacing="1"/>
        <w:ind w:left="360"/>
        <w:rPr>
          <w:ins w:id="198" w:author="Department of Veterans Affairs" w:date="2017-03-28T12:13:00Z"/>
        </w:rPr>
      </w:pPr>
    </w:p>
    <w:p w14:paraId="5AAD3AD4" w14:textId="77777777" w:rsidR="00B80B73" w:rsidRDefault="00B80B73" w:rsidP="002717E9">
      <w:pPr>
        <w:pStyle w:val="BodyText"/>
        <w:spacing w:before="100" w:beforeAutospacing="1" w:after="100" w:afterAutospacing="1"/>
        <w:ind w:left="360"/>
        <w:rPr>
          <w:ins w:id="199" w:author="Department of Veterans Affairs" w:date="2017-03-28T12:13:00Z"/>
        </w:rPr>
      </w:pPr>
    </w:p>
    <w:p w14:paraId="42B6AADC" w14:textId="77777777" w:rsidR="00B80B73" w:rsidRPr="002717E9" w:rsidRDefault="00B80B73" w:rsidP="002717E9">
      <w:pPr>
        <w:pStyle w:val="BodyText"/>
        <w:spacing w:before="100" w:beforeAutospacing="1" w:after="100" w:afterAutospacing="1"/>
        <w:ind w:left="360"/>
      </w:pPr>
    </w:p>
    <w:p w14:paraId="41940E2D" w14:textId="528559AC" w:rsidR="00E860A2" w:rsidRPr="00273134" w:rsidRDefault="00E860A2" w:rsidP="002A1E57">
      <w:pPr>
        <w:pStyle w:val="ListParagraph"/>
        <w:numPr>
          <w:ilvl w:val="0"/>
          <w:numId w:val="40"/>
        </w:numPr>
        <w:tabs>
          <w:tab w:val="left" w:pos="720"/>
        </w:tabs>
        <w:spacing w:before="100" w:beforeAutospacing="1" w:after="100" w:afterAutospacing="1"/>
        <w:ind w:left="720"/>
        <w:rPr>
          <w:rFonts w:ascii="Times New Roman" w:hAnsi="Times New Roman"/>
          <w:b/>
          <w:kern w:val="32"/>
          <w:szCs w:val="28"/>
        </w:rPr>
      </w:pPr>
      <w:r w:rsidRPr="00273134">
        <w:rPr>
          <w:rFonts w:ascii="Times New Roman" w:hAnsi="Times New Roman"/>
        </w:rPr>
        <w:lastRenderedPageBreak/>
        <w:t>FDB Search Results</w:t>
      </w:r>
    </w:p>
    <w:p w14:paraId="41940E2E" w14:textId="77777777" w:rsidR="002717E9" w:rsidRPr="002979F3" w:rsidRDefault="00AB02A2" w:rsidP="00A119B0">
      <w:pPr>
        <w:pStyle w:val="BodyText"/>
        <w:spacing w:before="100" w:beforeAutospacing="1" w:after="100" w:afterAutospacing="1"/>
        <w:ind w:left="360"/>
      </w:pPr>
      <w:r w:rsidRPr="002979F3">
        <w:t xml:space="preserve">The FDB search results table shows the FDB Packaged Drugs that match the search criteria in the search that was performed.   In </w:t>
      </w:r>
      <w:r w:rsidR="00B21597" w:rsidRPr="002979F3">
        <w:t>the example shown below,</w:t>
      </w:r>
      <w:r w:rsidRPr="002979F3">
        <w:t xml:space="preserve"> 477 items matched the search results</w:t>
      </w:r>
      <w:r w:rsidR="00B21597" w:rsidRPr="002979F3">
        <w:t xml:space="preserve"> for the NDC s</w:t>
      </w:r>
      <w:r w:rsidR="00FE2936" w:rsidRPr="002979F3">
        <w:t>tring ‘00067’</w:t>
      </w:r>
      <w:r w:rsidRPr="002979F3">
        <w:t xml:space="preserve"> and the first ten </w:t>
      </w:r>
      <w:r w:rsidR="00FE2936" w:rsidRPr="002979F3">
        <w:t xml:space="preserve">results </w:t>
      </w:r>
      <w:r w:rsidR="00B21597" w:rsidRPr="002979F3">
        <w:t>we</w:t>
      </w:r>
      <w:r w:rsidRPr="002979F3">
        <w:t xml:space="preserve">re displayed.  </w:t>
      </w:r>
      <w:r w:rsidR="00A119B0">
        <w:t>Note that the results are limited to the first 501 items that match the query.</w:t>
      </w:r>
    </w:p>
    <w:p w14:paraId="41940E2F"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B9" wp14:editId="0894A285">
            <wp:extent cx="5925185" cy="4166559"/>
            <wp:effectExtent l="0" t="0" r="0" b="5715"/>
            <wp:docPr id="66" name="Picture 93" descr="FDB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DB Search Results"/>
                    <pic:cNvPicPr>
                      <a:picLocks noChangeAspect="1" noChangeArrowheads="1"/>
                    </pic:cNvPicPr>
                  </pic:nvPicPr>
                  <pic:blipFill rotWithShape="1">
                    <a:blip r:embed="rId85">
                      <a:extLst>
                        <a:ext uri="{28A0092B-C50C-407E-A947-70E740481C1C}">
                          <a14:useLocalDpi xmlns:a14="http://schemas.microsoft.com/office/drawing/2010/main" val="0"/>
                        </a:ext>
                      </a:extLst>
                    </a:blip>
                    <a:srcRect t="8319" b="11424"/>
                    <a:stretch/>
                  </pic:blipFill>
                  <pic:spPr bwMode="auto">
                    <a:xfrm>
                      <a:off x="0" y="0"/>
                      <a:ext cx="5925185" cy="4166559"/>
                    </a:xfrm>
                    <a:prstGeom prst="rect">
                      <a:avLst/>
                    </a:prstGeom>
                    <a:noFill/>
                    <a:ln>
                      <a:noFill/>
                    </a:ln>
                    <a:extLst>
                      <a:ext uri="{53640926-AAD7-44D8-BBD7-CCE9431645EC}">
                        <a14:shadowObscured xmlns:a14="http://schemas.microsoft.com/office/drawing/2010/main"/>
                      </a:ext>
                    </a:extLst>
                  </pic:spPr>
                </pic:pic>
              </a:graphicData>
            </a:graphic>
          </wp:inline>
        </w:drawing>
      </w:r>
    </w:p>
    <w:p w14:paraId="41940E30" w14:textId="23D62AFE" w:rsidR="00E860A2" w:rsidRPr="002979F3" w:rsidRDefault="00837E5C" w:rsidP="002979F3">
      <w:pPr>
        <w:pStyle w:val="Caption"/>
        <w:spacing w:before="100" w:beforeAutospacing="1" w:after="100" w:afterAutospacing="1"/>
        <w:rPr>
          <w:rFonts w:ascii="Times New Roman" w:hAnsi="Times New Roman"/>
        </w:rPr>
      </w:pPr>
      <w:bookmarkStart w:id="200" w:name="_Toc319063953"/>
      <w:bookmarkStart w:id="201" w:name="_Toc47813960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66</w:t>
      </w:r>
      <w:r w:rsidR="00152CEF">
        <w:rPr>
          <w:rFonts w:ascii="Times New Roman" w:hAnsi="Times New Roman"/>
        </w:rPr>
        <w:fldChar w:fldCharType="end"/>
      </w:r>
      <w:r w:rsidRPr="002979F3">
        <w:rPr>
          <w:rFonts w:ascii="Times New Roman" w:hAnsi="Times New Roman"/>
        </w:rPr>
        <w:t>: FDB Search Results</w:t>
      </w:r>
      <w:bookmarkEnd w:id="200"/>
      <w:bookmarkEnd w:id="201"/>
    </w:p>
    <w:p w14:paraId="41940E31" w14:textId="77777777" w:rsidR="00B21597" w:rsidRPr="00197386" w:rsidRDefault="00A119B0" w:rsidP="00273134">
      <w:pPr>
        <w:tabs>
          <w:tab w:val="left" w:pos="360"/>
        </w:tabs>
        <w:spacing w:before="100" w:beforeAutospacing="1" w:after="100" w:afterAutospacing="1"/>
        <w:ind w:left="360"/>
      </w:pPr>
      <w:r>
        <w:t>Also note</w:t>
      </w:r>
      <w:r w:rsidR="00B21597" w:rsidRPr="002979F3">
        <w:t xml:space="preserve"> that there are links </w:t>
      </w:r>
      <w:r w:rsidR="003B24AF" w:rsidRPr="002979F3">
        <w:t xml:space="preserve">on the left and right hand side </w:t>
      </w:r>
      <w:r w:rsidR="00B21597" w:rsidRPr="002979F3">
        <w:t>above the search results table that permit the user to Print or Export to CSV</w:t>
      </w:r>
      <w:r w:rsidR="003B24AF" w:rsidRPr="002979F3">
        <w:t>, respectively,</w:t>
      </w:r>
      <w:r w:rsidR="00B21597" w:rsidRPr="002979F3">
        <w:t xml:space="preserve"> all of the items in the search results table.</w:t>
      </w:r>
    </w:p>
    <w:p w14:paraId="41940E32" w14:textId="5BD599F5" w:rsidR="00E860A2" w:rsidRPr="00273134" w:rsidRDefault="00E860A2" w:rsidP="002A1E57">
      <w:pPr>
        <w:pStyle w:val="ListParagraph"/>
        <w:numPr>
          <w:ilvl w:val="0"/>
          <w:numId w:val="40"/>
        </w:numPr>
        <w:spacing w:before="100" w:beforeAutospacing="1" w:after="100" w:afterAutospacing="1"/>
        <w:ind w:left="720"/>
        <w:rPr>
          <w:rFonts w:ascii="Times New Roman" w:hAnsi="Times New Roman"/>
          <w:b/>
          <w:kern w:val="32"/>
          <w:szCs w:val="28"/>
        </w:rPr>
      </w:pPr>
      <w:r w:rsidRPr="00273134">
        <w:rPr>
          <w:rFonts w:ascii="Times New Roman" w:hAnsi="Times New Roman"/>
        </w:rPr>
        <w:t>FDB Search – Review NDC Details</w:t>
      </w:r>
    </w:p>
    <w:p w14:paraId="41940E33" w14:textId="77777777" w:rsidR="00FE2936" w:rsidRPr="002979F3" w:rsidRDefault="00FE2936" w:rsidP="00273134">
      <w:pPr>
        <w:pStyle w:val="BodyText"/>
        <w:spacing w:before="100" w:beforeAutospacing="1" w:after="100" w:afterAutospacing="1"/>
        <w:ind w:left="360"/>
      </w:pPr>
      <w:r w:rsidRPr="002979F3">
        <w:t xml:space="preserve">The user may click on the hyperlink in the NDC column of the search results to view the </w:t>
      </w:r>
      <w:r w:rsidR="003B24AF" w:rsidRPr="002979F3">
        <w:t>Details</w:t>
      </w:r>
      <w:r w:rsidRPr="002979F3">
        <w:t xml:space="preserve"> page for </w:t>
      </w:r>
      <w:r w:rsidR="003B24AF" w:rsidRPr="002979F3">
        <w:t>a</w:t>
      </w:r>
      <w:r w:rsidRPr="002979F3">
        <w:t xml:space="preserve"> particular FDB Packaged Drug.   This information </w:t>
      </w:r>
      <w:r w:rsidR="003B24AF" w:rsidRPr="002979F3">
        <w:t>is displayed directly from the FDB d</w:t>
      </w:r>
      <w:r w:rsidRPr="002979F3">
        <w:t>atabase.</w:t>
      </w:r>
    </w:p>
    <w:p w14:paraId="41940E34" w14:textId="77777777" w:rsidR="00837E5C" w:rsidRPr="002979F3" w:rsidRDefault="00E97F9C" w:rsidP="002979F3">
      <w:pPr>
        <w:pStyle w:val="BodyText"/>
        <w:keepNext/>
        <w:spacing w:before="100" w:beforeAutospacing="1" w:after="100" w:afterAutospacing="1"/>
      </w:pPr>
      <w:r>
        <w:rPr>
          <w:noProof/>
        </w:rPr>
        <w:lastRenderedPageBreak/>
        <w:drawing>
          <wp:inline distT="0" distB="0" distL="0" distR="0" wp14:anchorId="41940FBB" wp14:editId="5027C4A0">
            <wp:extent cx="5934974" cy="4225191"/>
            <wp:effectExtent l="0" t="0" r="8890" b="4445"/>
            <wp:docPr id="67" name="Picture 94" descr="FDB Item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DB Item Details"/>
                    <pic:cNvPicPr>
                      <a:picLocks noChangeAspect="1" noChangeArrowheads="1"/>
                    </pic:cNvPicPr>
                  </pic:nvPicPr>
                  <pic:blipFill rotWithShape="1">
                    <a:blip r:embed="rId86">
                      <a:extLst>
                        <a:ext uri="{28A0092B-C50C-407E-A947-70E740481C1C}">
                          <a14:useLocalDpi xmlns:a14="http://schemas.microsoft.com/office/drawing/2010/main" val="0"/>
                        </a:ext>
                      </a:extLst>
                    </a:blip>
                    <a:srcRect t="7026" b="6937"/>
                    <a:stretch/>
                  </pic:blipFill>
                  <pic:spPr bwMode="auto">
                    <a:xfrm>
                      <a:off x="0" y="0"/>
                      <a:ext cx="5937250" cy="4226811"/>
                    </a:xfrm>
                    <a:prstGeom prst="rect">
                      <a:avLst/>
                    </a:prstGeom>
                    <a:noFill/>
                    <a:ln>
                      <a:noFill/>
                    </a:ln>
                    <a:extLst>
                      <a:ext uri="{53640926-AAD7-44D8-BBD7-CCE9431645EC}">
                        <a14:shadowObscured xmlns:a14="http://schemas.microsoft.com/office/drawing/2010/main"/>
                      </a:ext>
                    </a:extLst>
                  </pic:spPr>
                </pic:pic>
              </a:graphicData>
            </a:graphic>
          </wp:inline>
        </w:drawing>
      </w:r>
    </w:p>
    <w:p w14:paraId="41940E35" w14:textId="689D723E" w:rsidR="00E860A2" w:rsidRPr="00197386" w:rsidRDefault="00837E5C" w:rsidP="00197386">
      <w:pPr>
        <w:pStyle w:val="Caption"/>
        <w:spacing w:before="100" w:beforeAutospacing="1" w:after="100" w:afterAutospacing="1"/>
        <w:rPr>
          <w:rFonts w:ascii="Times New Roman" w:hAnsi="Times New Roman"/>
        </w:rPr>
      </w:pPr>
      <w:bookmarkStart w:id="202" w:name="_Toc319063954"/>
      <w:bookmarkStart w:id="203" w:name="_Toc47813960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67</w:t>
      </w:r>
      <w:r w:rsidR="00152CEF">
        <w:rPr>
          <w:rFonts w:ascii="Times New Roman" w:hAnsi="Times New Roman"/>
        </w:rPr>
        <w:fldChar w:fldCharType="end"/>
      </w:r>
      <w:r w:rsidRPr="002979F3">
        <w:rPr>
          <w:rFonts w:ascii="Times New Roman" w:hAnsi="Times New Roman"/>
        </w:rPr>
        <w:t>: FDB Item Details</w:t>
      </w:r>
      <w:bookmarkEnd w:id="202"/>
      <w:bookmarkEnd w:id="203"/>
    </w:p>
    <w:p w14:paraId="41940E36" w14:textId="77777777" w:rsidR="00E860A2" w:rsidRPr="00273134" w:rsidRDefault="00E860A2" w:rsidP="002A1E57">
      <w:pPr>
        <w:pStyle w:val="ListParagraph"/>
        <w:numPr>
          <w:ilvl w:val="0"/>
          <w:numId w:val="40"/>
        </w:numPr>
        <w:spacing w:before="100" w:beforeAutospacing="1" w:after="100" w:afterAutospacing="1"/>
        <w:ind w:left="720"/>
        <w:rPr>
          <w:rFonts w:ascii="Times New Roman" w:hAnsi="Times New Roman"/>
          <w:b/>
          <w:kern w:val="32"/>
          <w:szCs w:val="28"/>
        </w:rPr>
      </w:pPr>
      <w:r w:rsidRPr="00273134">
        <w:rPr>
          <w:rFonts w:ascii="Times New Roman" w:hAnsi="Times New Roman"/>
        </w:rPr>
        <w:t xml:space="preserve">FDB Search – </w:t>
      </w:r>
      <w:r w:rsidR="003C7F44" w:rsidRPr="00273134">
        <w:rPr>
          <w:rFonts w:ascii="Times New Roman" w:hAnsi="Times New Roman"/>
        </w:rPr>
        <w:t>“</w:t>
      </w:r>
      <w:r w:rsidRPr="00273134">
        <w:rPr>
          <w:rFonts w:ascii="Times New Roman" w:hAnsi="Times New Roman"/>
        </w:rPr>
        <w:t>Match Result</w:t>
      </w:r>
      <w:r w:rsidR="003C7F44" w:rsidRPr="00273134">
        <w:rPr>
          <w:rFonts w:ascii="Times New Roman" w:hAnsi="Times New Roman"/>
        </w:rPr>
        <w:t xml:space="preserve">s” </w:t>
      </w:r>
    </w:p>
    <w:p w14:paraId="41940E37" w14:textId="77777777" w:rsidR="003C7F44" w:rsidRPr="002979F3" w:rsidRDefault="005A3B81" w:rsidP="00273134">
      <w:pPr>
        <w:pStyle w:val="BodyText"/>
        <w:spacing w:before="100" w:beforeAutospacing="1" w:after="100" w:afterAutospacing="1"/>
        <w:ind w:left="360"/>
      </w:pPr>
      <w:r w:rsidRPr="002979F3">
        <w:t>Below the search results table is a “Match Results”</w:t>
      </w:r>
      <w:r w:rsidR="00FE2936" w:rsidRPr="002979F3">
        <w:t xml:space="preserve"> button.  </w:t>
      </w:r>
      <w:r w:rsidR="00DD7520" w:rsidRPr="002979F3">
        <w:t>Selecting this button will start a process whereby the selected NDCs are matched to existing items in PPS-N with the same GCN sequence Number (GCNSEQNO column).  To use this process, the user will select one or more NDCs</w:t>
      </w:r>
      <w:r w:rsidR="003C7F44" w:rsidRPr="002979F3">
        <w:t xml:space="preserve"> in this list and then click the “Match Results” button. Note that the selected NDCs must all have the same GCNSEQNO or PPS-N will generate an Error Message.</w:t>
      </w:r>
    </w:p>
    <w:p w14:paraId="41940E38" w14:textId="77777777" w:rsidR="003C7F44" w:rsidRPr="002979F3" w:rsidRDefault="003C7F44" w:rsidP="00273134">
      <w:pPr>
        <w:pStyle w:val="BodyText"/>
        <w:spacing w:before="100" w:beforeAutospacing="1" w:after="100" w:afterAutospacing="1"/>
        <w:ind w:left="360"/>
      </w:pPr>
      <w:r w:rsidRPr="002979F3">
        <w:t xml:space="preserve">There are also two other buttons the user may use.  The “Select All” button will mark (check) all of the checkboxes in the Select column of the table.  The “Hide Existing PPS” button will compare all of the NDCs in the search results table and remove those that match NDCs that are already present in PPS-N. </w:t>
      </w:r>
    </w:p>
    <w:p w14:paraId="41940E39" w14:textId="77777777" w:rsidR="00FE2936" w:rsidRPr="002979F3" w:rsidRDefault="00997E4A" w:rsidP="00273134">
      <w:pPr>
        <w:pStyle w:val="BodyText"/>
        <w:spacing w:before="100" w:beforeAutospacing="1" w:after="100" w:afterAutospacing="1"/>
        <w:ind w:left="360"/>
      </w:pPr>
      <w:r w:rsidRPr="002979F3">
        <w:t xml:space="preserve">When the user selects the “Match Results” button, PPS-N redirects to the matching page, </w:t>
      </w:r>
      <w:proofErr w:type="gramStart"/>
      <w:r w:rsidRPr="002979F3">
        <w:t xml:space="preserve">copies </w:t>
      </w:r>
      <w:r w:rsidR="00FE2936" w:rsidRPr="002979F3">
        <w:t xml:space="preserve"> the</w:t>
      </w:r>
      <w:proofErr w:type="gramEnd"/>
      <w:r w:rsidR="00FE2936" w:rsidRPr="002979F3">
        <w:t xml:space="preserve"> </w:t>
      </w:r>
      <w:r w:rsidRPr="002979F3">
        <w:t xml:space="preserve">selected NDC </w:t>
      </w:r>
      <w:r w:rsidR="00FE2936" w:rsidRPr="002979F3">
        <w:t xml:space="preserve">items </w:t>
      </w:r>
      <w:r w:rsidRPr="002979F3">
        <w:t>into the FDB NDCs</w:t>
      </w:r>
      <w:r w:rsidR="00FE2936" w:rsidRPr="002979F3">
        <w:t xml:space="preserve"> table </w:t>
      </w:r>
      <w:r w:rsidRPr="002979F3">
        <w:t xml:space="preserve">on the left half of the page, and displays on the right half of the page any products in PPS-N that </w:t>
      </w:r>
      <w:r w:rsidR="00FE2936" w:rsidRPr="002979F3">
        <w:t xml:space="preserve"> </w:t>
      </w:r>
      <w:r w:rsidRPr="002979F3">
        <w:t>match</w:t>
      </w:r>
      <w:r w:rsidR="005A2D9E" w:rsidRPr="002979F3">
        <w:t xml:space="preserve">ed </w:t>
      </w:r>
      <w:r w:rsidRPr="002979F3">
        <w:t xml:space="preserve"> the GCNSEQNO.  At this point, t</w:t>
      </w:r>
      <w:r w:rsidR="00FE2936" w:rsidRPr="002979F3">
        <w:t xml:space="preserve">he user has the following options </w:t>
      </w:r>
      <w:r w:rsidRPr="002979F3">
        <w:t>available on this page</w:t>
      </w:r>
      <w:proofErr w:type="gramStart"/>
      <w:r w:rsidRPr="002979F3">
        <w:t>:</w:t>
      </w:r>
      <w:r w:rsidR="00FE2936" w:rsidRPr="002979F3">
        <w:t>.</w:t>
      </w:r>
      <w:proofErr w:type="gramEnd"/>
    </w:p>
    <w:p w14:paraId="41940E3A" w14:textId="77777777" w:rsidR="000904C3" w:rsidRPr="002979F3" w:rsidRDefault="005F5B32" w:rsidP="002A1E57">
      <w:pPr>
        <w:pStyle w:val="BodyText"/>
        <w:numPr>
          <w:ilvl w:val="0"/>
          <w:numId w:val="20"/>
        </w:numPr>
        <w:spacing w:before="100" w:beforeAutospacing="1" w:after="100" w:afterAutospacing="1"/>
        <w:ind w:left="1080"/>
      </w:pPr>
      <w:r w:rsidRPr="002979F3">
        <w:t>“</w:t>
      </w:r>
      <w:r w:rsidR="00FE2936" w:rsidRPr="002979F3">
        <w:t>Blank Template</w:t>
      </w:r>
      <w:r w:rsidRPr="002979F3">
        <w:t>” button</w:t>
      </w:r>
      <w:r w:rsidR="000904C3" w:rsidRPr="002979F3">
        <w:t xml:space="preserve"> –There are no products suitable as a parent for the selected NDCs so access a blank product template. When the user completes the form and submits the product, </w:t>
      </w:r>
      <w:r w:rsidR="003D433B" w:rsidRPr="002979F3">
        <w:t xml:space="preserve">associate the NDCs with the product and then </w:t>
      </w:r>
      <w:r w:rsidR="000904C3" w:rsidRPr="002979F3">
        <w:t>save the NDCs to the</w:t>
      </w:r>
      <w:r w:rsidR="003D433B" w:rsidRPr="002979F3">
        <w:t xml:space="preserve"> PPS-N database</w:t>
      </w:r>
      <w:r w:rsidR="000904C3" w:rsidRPr="002979F3">
        <w:t xml:space="preserve">. </w:t>
      </w:r>
    </w:p>
    <w:p w14:paraId="41940E3B" w14:textId="77777777" w:rsidR="000904C3" w:rsidRPr="002979F3" w:rsidRDefault="005F5B32" w:rsidP="002A1E57">
      <w:pPr>
        <w:pStyle w:val="BodyText"/>
        <w:numPr>
          <w:ilvl w:val="0"/>
          <w:numId w:val="20"/>
        </w:numPr>
        <w:spacing w:before="100" w:beforeAutospacing="1" w:after="100" w:afterAutospacing="1"/>
        <w:ind w:left="1080"/>
      </w:pPr>
      <w:r w:rsidRPr="002979F3">
        <w:lastRenderedPageBreak/>
        <w:t>“Add to Product” button</w:t>
      </w:r>
      <w:r w:rsidR="000904C3" w:rsidRPr="002979F3">
        <w:t xml:space="preserve"> – The user will first select the appropriate product from the VA Products list in the table.  Once the button is selected, associate the selected NDCs to the product and save them to the PPS-N database.  </w:t>
      </w:r>
    </w:p>
    <w:p w14:paraId="41940E3C" w14:textId="77777777" w:rsidR="003D433B" w:rsidRPr="002979F3" w:rsidRDefault="005F5B32" w:rsidP="002A1E57">
      <w:pPr>
        <w:pStyle w:val="BodyText"/>
        <w:numPr>
          <w:ilvl w:val="0"/>
          <w:numId w:val="20"/>
        </w:numPr>
        <w:spacing w:before="100" w:beforeAutospacing="1" w:after="100" w:afterAutospacing="1"/>
        <w:ind w:left="1080"/>
      </w:pPr>
      <w:r w:rsidRPr="002979F3">
        <w:t>“</w:t>
      </w:r>
      <w:r w:rsidR="00FE2936" w:rsidRPr="002979F3">
        <w:t>Use Existing</w:t>
      </w:r>
      <w:r w:rsidRPr="002979F3">
        <w:t>” button</w:t>
      </w:r>
      <w:r w:rsidR="000904C3" w:rsidRPr="002979F3">
        <w:t xml:space="preserve"> – The user will first select a product from the VA Products list in the table.  This product will be used as a template to create a new product that will serve as the parent for the selected NDCs. </w:t>
      </w:r>
      <w:r w:rsidR="003D433B" w:rsidRPr="002979F3">
        <w:t>Once the button is selected, create a template using the selected product.  When the user makes the desired changes, save the product to the database, associate the NDCs to the new product, and save the NDCs to the database.</w:t>
      </w:r>
    </w:p>
    <w:p w14:paraId="41940E3D" w14:textId="77777777" w:rsidR="003D433B" w:rsidRPr="002979F3" w:rsidRDefault="005F5B32" w:rsidP="002A1E57">
      <w:pPr>
        <w:pStyle w:val="BodyText"/>
        <w:numPr>
          <w:ilvl w:val="0"/>
          <w:numId w:val="20"/>
        </w:numPr>
        <w:spacing w:before="100" w:beforeAutospacing="1" w:after="100" w:afterAutospacing="1"/>
        <w:ind w:left="1080"/>
      </w:pPr>
      <w:r w:rsidRPr="002979F3">
        <w:t>“</w:t>
      </w:r>
      <w:r w:rsidR="00FE2936" w:rsidRPr="002979F3">
        <w:t>Product Search</w:t>
      </w:r>
      <w:r w:rsidRPr="002979F3">
        <w:t>” button</w:t>
      </w:r>
      <w:r w:rsidR="003D433B" w:rsidRPr="002979F3">
        <w:t xml:space="preserve"> – No products matched the selected NDCs. When the user selects this button, PPS-N displays the product (parent) search page.  The user searches for an appropriate product and selects it from the search results. The previous matching page is displayed again, and the VA Products table now shows the selected product. The user can now select the radio button for that product, and then use one of the other buttons to continue the NDC assignment process.</w:t>
      </w:r>
    </w:p>
    <w:p w14:paraId="41940E3E" w14:textId="77777777" w:rsidR="00FE2936" w:rsidRPr="002979F3" w:rsidRDefault="003D433B" w:rsidP="002A1E57">
      <w:pPr>
        <w:pStyle w:val="BodyText"/>
        <w:numPr>
          <w:ilvl w:val="0"/>
          <w:numId w:val="20"/>
        </w:numPr>
        <w:spacing w:before="100" w:beforeAutospacing="1" w:after="100" w:afterAutospacing="1"/>
        <w:ind w:left="1080"/>
      </w:pPr>
      <w:r w:rsidRPr="002979F3">
        <w:t xml:space="preserve"> </w:t>
      </w:r>
      <w:r w:rsidR="005F5B32" w:rsidRPr="002979F3">
        <w:t>“</w:t>
      </w:r>
      <w:r w:rsidR="00FE2936" w:rsidRPr="002979F3">
        <w:t>Cancel</w:t>
      </w:r>
      <w:r w:rsidR="005F5B32" w:rsidRPr="002979F3">
        <w:t>” button</w:t>
      </w:r>
      <w:r w:rsidRPr="002979F3">
        <w:t xml:space="preserve"> - Return to the FDB search p</w:t>
      </w:r>
      <w:r w:rsidR="00FE2936" w:rsidRPr="002979F3">
        <w:t>age.</w:t>
      </w:r>
    </w:p>
    <w:p w14:paraId="41940E3F"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BD" wp14:editId="29A00390">
            <wp:extent cx="5934974" cy="3448774"/>
            <wp:effectExtent l="0" t="0" r="8890" b="0"/>
            <wp:docPr id="68" name="Picture 98" descr="FDB Mat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FDB Match Results"/>
                    <pic:cNvPicPr>
                      <a:picLocks noChangeAspect="1" noChangeArrowheads="1"/>
                    </pic:cNvPicPr>
                  </pic:nvPicPr>
                  <pic:blipFill rotWithShape="1">
                    <a:blip r:embed="rId87">
                      <a:extLst>
                        <a:ext uri="{28A0092B-C50C-407E-A947-70E740481C1C}">
                          <a14:useLocalDpi xmlns:a14="http://schemas.microsoft.com/office/drawing/2010/main" val="0"/>
                        </a:ext>
                      </a:extLst>
                    </a:blip>
                    <a:srcRect t="11509"/>
                    <a:stretch/>
                  </pic:blipFill>
                  <pic:spPr bwMode="auto">
                    <a:xfrm>
                      <a:off x="0" y="0"/>
                      <a:ext cx="5931535" cy="3446776"/>
                    </a:xfrm>
                    <a:prstGeom prst="rect">
                      <a:avLst/>
                    </a:prstGeom>
                    <a:noFill/>
                    <a:ln>
                      <a:noFill/>
                    </a:ln>
                    <a:extLst>
                      <a:ext uri="{53640926-AAD7-44D8-BBD7-CCE9431645EC}">
                        <a14:shadowObscured xmlns:a14="http://schemas.microsoft.com/office/drawing/2010/main"/>
                      </a:ext>
                    </a:extLst>
                  </pic:spPr>
                </pic:pic>
              </a:graphicData>
            </a:graphic>
          </wp:inline>
        </w:drawing>
      </w:r>
    </w:p>
    <w:p w14:paraId="41940E40" w14:textId="23C802AF" w:rsidR="00D97E0E" w:rsidRPr="002979F3" w:rsidRDefault="00837E5C" w:rsidP="002979F3">
      <w:pPr>
        <w:pStyle w:val="Caption"/>
        <w:spacing w:before="100" w:beforeAutospacing="1" w:after="100" w:afterAutospacing="1"/>
        <w:rPr>
          <w:rFonts w:ascii="Times New Roman" w:hAnsi="Times New Roman"/>
        </w:rPr>
      </w:pPr>
      <w:bookmarkStart w:id="204" w:name="_Toc319063955"/>
      <w:bookmarkStart w:id="205" w:name="_Toc47813960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68</w:t>
      </w:r>
      <w:r w:rsidR="00152CEF">
        <w:rPr>
          <w:rFonts w:ascii="Times New Roman" w:hAnsi="Times New Roman"/>
        </w:rPr>
        <w:fldChar w:fldCharType="end"/>
      </w:r>
      <w:r w:rsidRPr="002979F3">
        <w:rPr>
          <w:rFonts w:ascii="Times New Roman" w:hAnsi="Times New Roman"/>
        </w:rPr>
        <w:t>: FDB Match Results</w:t>
      </w:r>
      <w:bookmarkEnd w:id="204"/>
      <w:bookmarkEnd w:id="205"/>
    </w:p>
    <w:p w14:paraId="41940E42" w14:textId="4B77DE4C" w:rsidR="00761F24" w:rsidRPr="002979F3" w:rsidRDefault="00761F24" w:rsidP="00F266E9">
      <w:pPr>
        <w:pStyle w:val="Heading3"/>
        <w:pageBreakBefore/>
      </w:pPr>
      <w:bookmarkStart w:id="206" w:name="_Toc319063816"/>
      <w:bookmarkStart w:id="207" w:name="_Toc478139656"/>
      <w:r w:rsidRPr="002979F3">
        <w:lastRenderedPageBreak/>
        <w:t>FDB Add</w:t>
      </w:r>
      <w:r w:rsidR="00190D10" w:rsidRPr="002979F3">
        <w:t xml:space="preserve"> Tab</w:t>
      </w:r>
      <w:bookmarkEnd w:id="206"/>
      <w:bookmarkEnd w:id="207"/>
    </w:p>
    <w:p w14:paraId="41940E43" w14:textId="77777777" w:rsidR="009F383B" w:rsidRDefault="009F383B" w:rsidP="002979F3">
      <w:pPr>
        <w:pStyle w:val="BodyText"/>
        <w:spacing w:before="100" w:beforeAutospacing="1" w:after="100" w:afterAutospacing="1"/>
      </w:pPr>
      <w:r>
        <w:t xml:space="preserve">The FDB DIF is updated on a periodic basis.  A background task runs periodically within PPS-N to query the FDB database, identify new products that have been added to FDB since the last scheduled run, and then add the new products to PPS-N. </w:t>
      </w:r>
    </w:p>
    <w:p w14:paraId="41940E44" w14:textId="77777777" w:rsidR="00357E30" w:rsidRPr="002979F3" w:rsidRDefault="00357E30" w:rsidP="002979F3">
      <w:pPr>
        <w:pStyle w:val="BodyText"/>
        <w:spacing w:before="100" w:beforeAutospacing="1" w:after="100" w:afterAutospacing="1"/>
      </w:pPr>
      <w:r w:rsidRPr="002979F3">
        <w:t>The FDB Add tab displays FDB Packaged Drugs that were not automatically added during the most recent scheduled FDB Add process. They are displayed in a results table.</w:t>
      </w:r>
    </w:p>
    <w:p w14:paraId="41940E45" w14:textId="77777777" w:rsidR="007E79E0" w:rsidRPr="002979F3" w:rsidRDefault="00357E30" w:rsidP="002979F3">
      <w:pPr>
        <w:pStyle w:val="BodyText"/>
        <w:spacing w:before="100" w:beforeAutospacing="1" w:after="100" w:afterAutospacing="1"/>
      </w:pPr>
      <w:r w:rsidRPr="002979F3">
        <w:t>The user has two options from this tab.  The user can select items and click the “Match Results” button which will redirect PPS-N to the matching process page, add the selected NDCs to the FDB NDCs page, and show any potentially associated products.  The rest of the process will be performed using the instructions in the previous section. A second option</w:t>
      </w:r>
      <w:r w:rsidR="00FE2936" w:rsidRPr="002979F3">
        <w:t xml:space="preserve"> </w:t>
      </w:r>
      <w:r w:rsidRPr="002979F3">
        <w:t>allows the user to use the “Delete” button to remove selected NDCs from the FDB Add results table</w:t>
      </w:r>
      <w:proofErr w:type="gramStart"/>
      <w:r w:rsidRPr="002979F3">
        <w:t>.</w:t>
      </w:r>
      <w:r w:rsidR="00FE2936" w:rsidRPr="002979F3">
        <w:t>.</w:t>
      </w:r>
      <w:proofErr w:type="gramEnd"/>
    </w:p>
    <w:p w14:paraId="41940E46"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BF" wp14:editId="4B94AE12">
            <wp:extent cx="5948935" cy="3096883"/>
            <wp:effectExtent l="0" t="0" r="0" b="8890"/>
            <wp:docPr id="69" name="Picture 23" descr="FDB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DB Add"/>
                    <pic:cNvPicPr>
                      <a:picLocks noChangeAspect="1" noChangeArrowheads="1"/>
                    </pic:cNvPicPr>
                  </pic:nvPicPr>
                  <pic:blipFill rotWithShape="1">
                    <a:blip r:embed="rId88">
                      <a:extLst>
                        <a:ext uri="{28A0092B-C50C-407E-A947-70E740481C1C}">
                          <a14:useLocalDpi xmlns:a14="http://schemas.microsoft.com/office/drawing/2010/main" val="0"/>
                        </a:ext>
                      </a:extLst>
                    </a:blip>
                    <a:srcRect t="11793"/>
                    <a:stretch/>
                  </pic:blipFill>
                  <pic:spPr bwMode="auto">
                    <a:xfrm>
                      <a:off x="0" y="0"/>
                      <a:ext cx="5949950" cy="3097411"/>
                    </a:xfrm>
                    <a:prstGeom prst="rect">
                      <a:avLst/>
                    </a:prstGeom>
                    <a:noFill/>
                    <a:ln>
                      <a:noFill/>
                    </a:ln>
                    <a:extLst>
                      <a:ext uri="{53640926-AAD7-44D8-BBD7-CCE9431645EC}">
                        <a14:shadowObscured xmlns:a14="http://schemas.microsoft.com/office/drawing/2010/main"/>
                      </a:ext>
                    </a:extLst>
                  </pic:spPr>
                </pic:pic>
              </a:graphicData>
            </a:graphic>
          </wp:inline>
        </w:drawing>
      </w:r>
    </w:p>
    <w:p w14:paraId="41940E47" w14:textId="30F5FD6C" w:rsidR="007E79E0" w:rsidRPr="002979F3" w:rsidRDefault="00837E5C" w:rsidP="002979F3">
      <w:pPr>
        <w:pStyle w:val="Caption"/>
        <w:spacing w:before="100" w:beforeAutospacing="1" w:after="100" w:afterAutospacing="1"/>
        <w:rPr>
          <w:rFonts w:ascii="Times New Roman" w:hAnsi="Times New Roman"/>
        </w:rPr>
      </w:pPr>
      <w:bookmarkStart w:id="208" w:name="_Toc319063956"/>
      <w:bookmarkStart w:id="209" w:name="_Toc47813960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69</w:t>
      </w:r>
      <w:r w:rsidR="00152CEF">
        <w:rPr>
          <w:rFonts w:ascii="Times New Roman" w:hAnsi="Times New Roman"/>
        </w:rPr>
        <w:fldChar w:fldCharType="end"/>
      </w:r>
      <w:r w:rsidRPr="002979F3">
        <w:rPr>
          <w:rFonts w:ascii="Times New Roman" w:hAnsi="Times New Roman"/>
        </w:rPr>
        <w:t>: FDB Add</w:t>
      </w:r>
      <w:bookmarkEnd w:id="208"/>
      <w:bookmarkEnd w:id="209"/>
    </w:p>
    <w:p w14:paraId="1B5E9E05" w14:textId="77777777" w:rsidR="00043F71" w:rsidRDefault="00043F71" w:rsidP="00641661">
      <w:pPr>
        <w:pStyle w:val="Heading3"/>
      </w:pPr>
      <w:bookmarkStart w:id="210" w:name="_Toc319063817"/>
    </w:p>
    <w:p w14:paraId="41940E48" w14:textId="3CDA3CE3" w:rsidR="00761F24" w:rsidRPr="002979F3" w:rsidRDefault="00761F24" w:rsidP="00641661">
      <w:pPr>
        <w:pStyle w:val="Heading3"/>
      </w:pPr>
      <w:bookmarkStart w:id="211" w:name="_Toc478139657"/>
      <w:r w:rsidRPr="002979F3">
        <w:t>FDB Update</w:t>
      </w:r>
      <w:r w:rsidR="00190D10" w:rsidRPr="002979F3">
        <w:t xml:space="preserve"> Tab</w:t>
      </w:r>
      <w:bookmarkEnd w:id="210"/>
      <w:bookmarkEnd w:id="211"/>
    </w:p>
    <w:p w14:paraId="41940E49" w14:textId="77777777" w:rsidR="0038629B" w:rsidRDefault="0038629B" w:rsidP="0038629B">
      <w:pPr>
        <w:pStyle w:val="BodyText"/>
        <w:spacing w:before="100" w:beforeAutospacing="1" w:after="100" w:afterAutospacing="1"/>
      </w:pPr>
      <w:r>
        <w:t xml:space="preserve">The FDB DIF is updated on a periodic basis.  A background task runs periodically within PPS-N to query the FDB database </w:t>
      </w:r>
      <w:proofErr w:type="gramStart"/>
      <w:r>
        <w:t>and  identify</w:t>
      </w:r>
      <w:proofErr w:type="gramEnd"/>
      <w:r>
        <w:t xml:space="preserve"> products that have been updated in FDB since the last scheduled run, and then add certain product updates to PPS-N. </w:t>
      </w:r>
    </w:p>
    <w:p w14:paraId="41940E4A" w14:textId="77777777" w:rsidR="00FE2936" w:rsidRPr="002979F3" w:rsidRDefault="00FE2936" w:rsidP="002979F3">
      <w:pPr>
        <w:pStyle w:val="BodyText"/>
        <w:spacing w:before="100" w:beforeAutospacing="1" w:after="100" w:afterAutospacing="1"/>
      </w:pPr>
      <w:r w:rsidRPr="002979F3">
        <w:t xml:space="preserve">The FDB Update Tab </w:t>
      </w:r>
      <w:r w:rsidR="000C30CC" w:rsidRPr="002979F3">
        <w:t>contains a results table showing</w:t>
      </w:r>
      <w:r w:rsidR="00DD2570" w:rsidRPr="002979F3">
        <w:t xml:space="preserve"> the </w:t>
      </w:r>
      <w:r w:rsidR="00655A59" w:rsidRPr="002979F3">
        <w:t>FDB</w:t>
      </w:r>
      <w:r w:rsidR="00DD2570" w:rsidRPr="002979F3">
        <w:t xml:space="preserve"> items that were updated </w:t>
      </w:r>
      <w:r w:rsidR="000C30CC" w:rsidRPr="002979F3">
        <w:t xml:space="preserve">(modified) </w:t>
      </w:r>
      <w:r w:rsidR="001936AA" w:rsidRPr="002979F3">
        <w:t xml:space="preserve">in FDB but not </w:t>
      </w:r>
      <w:r w:rsidR="004B5C0C">
        <w:t xml:space="preserve">automatically </w:t>
      </w:r>
      <w:r w:rsidR="001936AA" w:rsidRPr="002979F3">
        <w:t xml:space="preserve">updated in PPS-N because they did not match specifically-defined update criteria. </w:t>
      </w:r>
    </w:p>
    <w:p w14:paraId="41940E4B" w14:textId="77777777" w:rsidR="006560CF" w:rsidRPr="002979F3" w:rsidRDefault="006560CF" w:rsidP="002979F3">
      <w:pPr>
        <w:pStyle w:val="BodyText"/>
        <w:spacing w:before="100" w:beforeAutospacing="1" w:after="100" w:afterAutospacing="1"/>
      </w:pPr>
      <w:r w:rsidRPr="002979F3">
        <w:lastRenderedPageBreak/>
        <w:t>The user can select an NDC link and view an item, and they can also check the checkbox for one or more items and del</w:t>
      </w:r>
      <w:r w:rsidR="00B54463" w:rsidRPr="002979F3">
        <w:t>ete them from the list.  If the user</w:t>
      </w:r>
      <w:r w:rsidRPr="002979F3">
        <w:t xml:space="preserve"> do</w:t>
      </w:r>
      <w:r w:rsidR="00B54463" w:rsidRPr="002979F3">
        <w:t>es</w:t>
      </w:r>
      <w:r w:rsidRPr="002979F3">
        <w:t xml:space="preserve"> not delete them, they remain on the list for 90 days.</w:t>
      </w:r>
    </w:p>
    <w:p w14:paraId="41940E4C"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C1" wp14:editId="328787F8">
            <wp:extent cx="5934974" cy="1621260"/>
            <wp:effectExtent l="0" t="0" r="8890" b="0"/>
            <wp:docPr id="70" name="Picture 102" descr="FDB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DB Update"/>
                    <pic:cNvPicPr>
                      <a:picLocks noChangeAspect="1" noChangeArrowheads="1"/>
                    </pic:cNvPicPr>
                  </pic:nvPicPr>
                  <pic:blipFill rotWithShape="1">
                    <a:blip r:embed="rId89">
                      <a:extLst>
                        <a:ext uri="{28A0092B-C50C-407E-A947-70E740481C1C}">
                          <a14:useLocalDpi xmlns:a14="http://schemas.microsoft.com/office/drawing/2010/main" val="0"/>
                        </a:ext>
                      </a:extLst>
                    </a:blip>
                    <a:srcRect t="22956"/>
                    <a:stretch/>
                  </pic:blipFill>
                  <pic:spPr bwMode="auto">
                    <a:xfrm>
                      <a:off x="0" y="0"/>
                      <a:ext cx="5931535" cy="1620321"/>
                    </a:xfrm>
                    <a:prstGeom prst="rect">
                      <a:avLst/>
                    </a:prstGeom>
                    <a:noFill/>
                    <a:ln>
                      <a:noFill/>
                    </a:ln>
                    <a:extLst>
                      <a:ext uri="{53640926-AAD7-44D8-BBD7-CCE9431645EC}">
                        <a14:shadowObscured xmlns:a14="http://schemas.microsoft.com/office/drawing/2010/main"/>
                      </a:ext>
                    </a:extLst>
                  </pic:spPr>
                </pic:pic>
              </a:graphicData>
            </a:graphic>
          </wp:inline>
        </w:drawing>
      </w:r>
    </w:p>
    <w:p w14:paraId="41940E4D" w14:textId="03485672" w:rsidR="00761F24" w:rsidRDefault="00837E5C" w:rsidP="002979F3">
      <w:pPr>
        <w:pStyle w:val="Caption"/>
        <w:spacing w:before="100" w:beforeAutospacing="1" w:after="100" w:afterAutospacing="1"/>
        <w:rPr>
          <w:rFonts w:ascii="Times New Roman" w:hAnsi="Times New Roman"/>
        </w:rPr>
      </w:pPr>
      <w:bookmarkStart w:id="212" w:name="_Toc319063957"/>
      <w:bookmarkStart w:id="213" w:name="_Toc47813960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70</w:t>
      </w:r>
      <w:r w:rsidR="00152CEF">
        <w:rPr>
          <w:rFonts w:ascii="Times New Roman" w:hAnsi="Times New Roman"/>
        </w:rPr>
        <w:fldChar w:fldCharType="end"/>
      </w:r>
      <w:r w:rsidRPr="002979F3">
        <w:rPr>
          <w:rFonts w:ascii="Times New Roman" w:hAnsi="Times New Roman"/>
        </w:rPr>
        <w:t>: FDB Update</w:t>
      </w:r>
      <w:bookmarkEnd w:id="212"/>
      <w:bookmarkEnd w:id="213"/>
    </w:p>
    <w:p w14:paraId="0BABF089" w14:textId="77777777" w:rsidR="00043F71" w:rsidRDefault="00043F71" w:rsidP="00043F71">
      <w:pPr>
        <w:pStyle w:val="Heading3"/>
      </w:pPr>
      <w:bookmarkStart w:id="214" w:name="_Toc319063818"/>
    </w:p>
    <w:p w14:paraId="41940E4E" w14:textId="77777777" w:rsidR="00761F24" w:rsidRPr="002979F3" w:rsidRDefault="00CF2A69" w:rsidP="00043F71">
      <w:pPr>
        <w:pStyle w:val="Heading3"/>
      </w:pPr>
      <w:bookmarkStart w:id="215" w:name="_Toc478139658"/>
      <w:r w:rsidRPr="002979F3">
        <w:t>(</w:t>
      </w:r>
      <w:r w:rsidR="00761F24" w:rsidRPr="002979F3">
        <w:t>FDB</w:t>
      </w:r>
      <w:r w:rsidRPr="002979F3">
        <w:t>)</w:t>
      </w:r>
      <w:r w:rsidR="00761F24" w:rsidRPr="002979F3">
        <w:t xml:space="preserve"> Added Report</w:t>
      </w:r>
      <w:r w:rsidR="00190D10" w:rsidRPr="002979F3">
        <w:t xml:space="preserve"> Tab</w:t>
      </w:r>
      <w:bookmarkEnd w:id="214"/>
      <w:bookmarkEnd w:id="215"/>
    </w:p>
    <w:p w14:paraId="41940E4F" w14:textId="77777777" w:rsidR="008A3E71" w:rsidRPr="002979F3" w:rsidRDefault="00DD2570" w:rsidP="002979F3">
      <w:pPr>
        <w:pStyle w:val="BodyText"/>
        <w:spacing w:before="100" w:beforeAutospacing="1" w:after="100" w:afterAutospacing="1"/>
      </w:pPr>
      <w:r w:rsidRPr="002979F3">
        <w:t>The FDB Add</w:t>
      </w:r>
      <w:r w:rsidR="00B54463" w:rsidRPr="002979F3">
        <w:t>ed</w:t>
      </w:r>
      <w:r w:rsidRPr="002979F3">
        <w:t xml:space="preserve"> Report </w:t>
      </w:r>
      <w:r w:rsidR="00B54463" w:rsidRPr="002979F3">
        <w:t>presents</w:t>
      </w:r>
      <w:r w:rsidRPr="002979F3">
        <w:t xml:space="preserve"> a list of FDB items that were automatically added to PPS-N</w:t>
      </w:r>
      <w:r w:rsidR="00B54463" w:rsidRPr="002979F3">
        <w:t xml:space="preserve"> during the last scheduled process</w:t>
      </w:r>
      <w:r w:rsidRPr="002979F3">
        <w:t>.</w:t>
      </w:r>
      <w:r w:rsidR="00B54463" w:rsidRPr="002979F3">
        <w:t xml:space="preserve"> </w:t>
      </w:r>
    </w:p>
    <w:p w14:paraId="41940E50" w14:textId="77777777" w:rsidR="00761F24" w:rsidRDefault="00B54463" w:rsidP="002979F3">
      <w:pPr>
        <w:pStyle w:val="BodyText"/>
        <w:spacing w:before="100" w:beforeAutospacing="1" w:after="100" w:afterAutospacing="1"/>
      </w:pPr>
      <w:r w:rsidRPr="002979F3">
        <w:t>The user can select an NDC link and view an item, and they can also check the checkbox for one or more items and delete them from the list.  If the user does not delete them, they remain on the list for 90 days.</w:t>
      </w:r>
    </w:p>
    <w:p w14:paraId="41940E51" w14:textId="77777777" w:rsidR="00EA4B92" w:rsidRDefault="00E97F9C" w:rsidP="00EA4B92">
      <w:pPr>
        <w:pStyle w:val="BodyText"/>
        <w:keepNext/>
        <w:spacing w:before="100" w:beforeAutospacing="1" w:after="100" w:afterAutospacing="1"/>
      </w:pPr>
      <w:r>
        <w:rPr>
          <w:noProof/>
        </w:rPr>
        <w:drawing>
          <wp:inline distT="0" distB="0" distL="0" distR="0" wp14:anchorId="41940FC3" wp14:editId="3B850414">
            <wp:extent cx="5931517" cy="3588589"/>
            <wp:effectExtent l="0" t="0" r="0" b="0"/>
            <wp:docPr id="71" name="Picture 32" descr="FDB Add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DB Added Report"/>
                    <pic:cNvPicPr>
                      <a:picLocks noChangeAspect="1" noChangeArrowheads="1"/>
                    </pic:cNvPicPr>
                  </pic:nvPicPr>
                  <pic:blipFill rotWithShape="1">
                    <a:blip r:embed="rId90">
                      <a:extLst>
                        <a:ext uri="{28A0092B-C50C-407E-A947-70E740481C1C}">
                          <a14:useLocalDpi xmlns:a14="http://schemas.microsoft.com/office/drawing/2010/main" val="0"/>
                        </a:ext>
                      </a:extLst>
                    </a:blip>
                    <a:srcRect t="10537"/>
                    <a:stretch/>
                  </pic:blipFill>
                  <pic:spPr bwMode="auto">
                    <a:xfrm>
                      <a:off x="0" y="0"/>
                      <a:ext cx="5931535" cy="3588600"/>
                    </a:xfrm>
                    <a:prstGeom prst="rect">
                      <a:avLst/>
                    </a:prstGeom>
                    <a:noFill/>
                    <a:ln>
                      <a:noFill/>
                    </a:ln>
                    <a:extLst>
                      <a:ext uri="{53640926-AAD7-44D8-BBD7-CCE9431645EC}">
                        <a14:shadowObscured xmlns:a14="http://schemas.microsoft.com/office/drawing/2010/main"/>
                      </a:ext>
                    </a:extLst>
                  </pic:spPr>
                </pic:pic>
              </a:graphicData>
            </a:graphic>
          </wp:inline>
        </w:drawing>
      </w:r>
    </w:p>
    <w:p w14:paraId="41940E52" w14:textId="47493DC7" w:rsidR="004B5C0C" w:rsidRPr="00BE518E" w:rsidRDefault="00EA4B92" w:rsidP="00BE518E">
      <w:pPr>
        <w:pStyle w:val="Caption"/>
        <w:spacing w:before="100" w:beforeAutospacing="1" w:after="100" w:afterAutospacing="1"/>
        <w:rPr>
          <w:rFonts w:ascii="Times New Roman" w:hAnsi="Times New Roman"/>
        </w:rPr>
      </w:pPr>
      <w:bookmarkStart w:id="216" w:name="_Toc478139606"/>
      <w:r w:rsidRPr="00BE518E">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71</w:t>
      </w:r>
      <w:r w:rsidR="00152CEF">
        <w:rPr>
          <w:rFonts w:ascii="Times New Roman" w:hAnsi="Times New Roman"/>
        </w:rPr>
        <w:fldChar w:fldCharType="end"/>
      </w:r>
      <w:r w:rsidRPr="00BE518E">
        <w:rPr>
          <w:rFonts w:ascii="Times New Roman" w:hAnsi="Times New Roman"/>
        </w:rPr>
        <w:t>: FDB Added Report</w:t>
      </w:r>
      <w:bookmarkEnd w:id="216"/>
    </w:p>
    <w:p w14:paraId="41940E53" w14:textId="77777777" w:rsidR="00761F24" w:rsidRPr="002979F3" w:rsidRDefault="00CF2A69" w:rsidP="004001A5">
      <w:pPr>
        <w:pStyle w:val="Heading3"/>
      </w:pPr>
      <w:bookmarkStart w:id="217" w:name="_Toc319063819"/>
      <w:bookmarkStart w:id="218" w:name="_Toc478139659"/>
      <w:r w:rsidRPr="002979F3">
        <w:lastRenderedPageBreak/>
        <w:t>(</w:t>
      </w:r>
      <w:r w:rsidR="00761F24" w:rsidRPr="002979F3">
        <w:t>FDB</w:t>
      </w:r>
      <w:r w:rsidRPr="002979F3">
        <w:t>)</w:t>
      </w:r>
      <w:r w:rsidR="00761F24" w:rsidRPr="002979F3">
        <w:t xml:space="preserve"> Updated Report</w:t>
      </w:r>
      <w:r w:rsidR="00190D10" w:rsidRPr="002979F3">
        <w:t xml:space="preserve"> Tab</w:t>
      </w:r>
      <w:bookmarkEnd w:id="217"/>
      <w:bookmarkEnd w:id="218"/>
    </w:p>
    <w:p w14:paraId="41940E54" w14:textId="77777777" w:rsidR="008A3E71" w:rsidRPr="002979F3" w:rsidRDefault="00DD2570" w:rsidP="002979F3">
      <w:pPr>
        <w:pStyle w:val="BodyText"/>
        <w:spacing w:before="100" w:beforeAutospacing="1" w:after="100" w:afterAutospacing="1"/>
      </w:pPr>
      <w:r w:rsidRPr="002979F3">
        <w:t>The FDB Update</w:t>
      </w:r>
      <w:r w:rsidR="00B54463" w:rsidRPr="002979F3">
        <w:t>d</w:t>
      </w:r>
      <w:r w:rsidRPr="002979F3">
        <w:t xml:space="preserve"> Report </w:t>
      </w:r>
      <w:r w:rsidR="00B54463" w:rsidRPr="002979F3">
        <w:t>presents</w:t>
      </w:r>
      <w:r w:rsidRPr="002979F3">
        <w:t xml:space="preserve"> a list of FDB items that were automatically updated </w:t>
      </w:r>
      <w:r w:rsidR="00B54463" w:rsidRPr="002979F3">
        <w:t xml:space="preserve">(modified) </w:t>
      </w:r>
      <w:r w:rsidRPr="002979F3">
        <w:t>in PPS-N</w:t>
      </w:r>
      <w:r w:rsidR="00B54463" w:rsidRPr="002979F3">
        <w:t xml:space="preserve"> during the last scheduled process. </w:t>
      </w:r>
      <w:r w:rsidR="008A3E71" w:rsidRPr="002979F3">
        <w:t xml:space="preserve">The results table looks the same as that </w:t>
      </w:r>
      <w:r w:rsidR="004F57D3">
        <w:t>previously shown for FDB Update</w:t>
      </w:r>
      <w:r w:rsidR="008A3E71" w:rsidRPr="002979F3">
        <w:t xml:space="preserve">. </w:t>
      </w:r>
    </w:p>
    <w:p w14:paraId="41940E55" w14:textId="77777777" w:rsidR="00B54463" w:rsidRPr="002979F3" w:rsidRDefault="00B54463" w:rsidP="002979F3">
      <w:pPr>
        <w:pStyle w:val="BodyText"/>
        <w:spacing w:before="100" w:beforeAutospacing="1" w:after="100" w:afterAutospacing="1"/>
      </w:pPr>
      <w:r w:rsidRPr="002979F3">
        <w:t>The user can select an NDC link and view an item, and they can also check the checkbox for one or more items and delete them from the list.  If the user does not delete them, they remain on the list for 90 days.</w:t>
      </w:r>
    </w:p>
    <w:p w14:paraId="073D263D" w14:textId="77777777" w:rsidR="00CB2D64" w:rsidRDefault="00CB2D64" w:rsidP="00CB2D64">
      <w:pPr>
        <w:pStyle w:val="Heading3"/>
      </w:pPr>
      <w:bookmarkStart w:id="219" w:name="_Toc319063820"/>
    </w:p>
    <w:p w14:paraId="41940E58" w14:textId="449846FB" w:rsidR="0062271F" w:rsidRPr="002979F3" w:rsidRDefault="0062271F" w:rsidP="00CB2D64">
      <w:pPr>
        <w:pStyle w:val="Heading3"/>
      </w:pPr>
      <w:bookmarkStart w:id="220" w:name="_Toc478139660"/>
      <w:r w:rsidRPr="002979F3">
        <w:t>User Preferences Tab</w:t>
      </w:r>
      <w:bookmarkEnd w:id="219"/>
      <w:bookmarkEnd w:id="220"/>
    </w:p>
    <w:p w14:paraId="41940E59" w14:textId="77777777" w:rsidR="00DD2570" w:rsidRPr="002979F3" w:rsidRDefault="00B328D5" w:rsidP="002979F3">
      <w:pPr>
        <w:pStyle w:val="BodyText"/>
        <w:spacing w:before="100" w:beforeAutospacing="1" w:after="100" w:afterAutospacing="1"/>
      </w:pPr>
      <w:r w:rsidRPr="002979F3">
        <w:t>The user may set a number of display and formatting preferences to personalize their PPS-N experience through the User P</w:t>
      </w:r>
      <w:r w:rsidR="00DD2570" w:rsidRPr="002979F3">
        <w:t>reference</w:t>
      </w:r>
      <w:r w:rsidRPr="002979F3">
        <w:t>s tab.</w:t>
      </w:r>
    </w:p>
    <w:p w14:paraId="41940E5A"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C5" wp14:editId="2CDD78D3">
            <wp:extent cx="5840083" cy="638355"/>
            <wp:effectExtent l="0" t="0" r="0" b="9525"/>
            <wp:docPr id="72" name="Picture 103" descr="User Preferences Ta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User Preferences Tab&#10;"/>
                    <pic:cNvPicPr>
                      <a:picLocks noChangeAspect="1" noChangeArrowheads="1"/>
                    </pic:cNvPicPr>
                  </pic:nvPicPr>
                  <pic:blipFill rotWithShape="1">
                    <a:blip r:embed="rId91">
                      <a:extLst>
                        <a:ext uri="{28A0092B-C50C-407E-A947-70E740481C1C}">
                          <a14:useLocalDpi xmlns:a14="http://schemas.microsoft.com/office/drawing/2010/main" val="0"/>
                        </a:ext>
                      </a:extLst>
                    </a:blip>
                    <a:srcRect r="14774"/>
                    <a:stretch/>
                  </pic:blipFill>
                  <pic:spPr bwMode="auto">
                    <a:xfrm>
                      <a:off x="0" y="0"/>
                      <a:ext cx="5855865" cy="640080"/>
                    </a:xfrm>
                    <a:prstGeom prst="rect">
                      <a:avLst/>
                    </a:prstGeom>
                    <a:noFill/>
                    <a:ln>
                      <a:noFill/>
                    </a:ln>
                    <a:extLst>
                      <a:ext uri="{53640926-AAD7-44D8-BBD7-CCE9431645EC}">
                        <a14:shadowObscured xmlns:a14="http://schemas.microsoft.com/office/drawing/2010/main"/>
                      </a:ext>
                    </a:extLst>
                  </pic:spPr>
                </pic:pic>
              </a:graphicData>
            </a:graphic>
          </wp:inline>
        </w:drawing>
      </w:r>
    </w:p>
    <w:p w14:paraId="41940E5B" w14:textId="10047173" w:rsidR="0062271F" w:rsidRPr="002979F3" w:rsidRDefault="00837E5C" w:rsidP="002979F3">
      <w:pPr>
        <w:pStyle w:val="Caption"/>
        <w:spacing w:before="100" w:beforeAutospacing="1" w:after="100" w:afterAutospacing="1"/>
        <w:rPr>
          <w:rFonts w:ascii="Times New Roman" w:hAnsi="Times New Roman"/>
        </w:rPr>
      </w:pPr>
      <w:bookmarkStart w:id="221" w:name="_Toc319063958"/>
      <w:bookmarkStart w:id="222" w:name="_Toc478139607"/>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72</w:t>
      </w:r>
      <w:r w:rsidR="00152CEF">
        <w:rPr>
          <w:rFonts w:ascii="Times New Roman" w:hAnsi="Times New Roman"/>
        </w:rPr>
        <w:fldChar w:fldCharType="end"/>
      </w:r>
      <w:r w:rsidRPr="002979F3">
        <w:rPr>
          <w:rFonts w:ascii="Times New Roman" w:hAnsi="Times New Roman"/>
        </w:rPr>
        <w:t>: User Preferences Tab</w:t>
      </w:r>
      <w:bookmarkEnd w:id="221"/>
      <w:bookmarkEnd w:id="222"/>
    </w:p>
    <w:p w14:paraId="41940E5C" w14:textId="77777777" w:rsidR="00B328D5" w:rsidRPr="002979F3" w:rsidRDefault="00B328D5" w:rsidP="002979F3">
      <w:pPr>
        <w:spacing w:before="100" w:beforeAutospacing="1" w:after="100" w:afterAutospacing="1"/>
        <w:rPr>
          <w:szCs w:val="22"/>
        </w:rPr>
      </w:pPr>
      <w:r w:rsidRPr="002979F3">
        <w:rPr>
          <w:szCs w:val="22"/>
        </w:rPr>
        <w:t>This tab provides two sets of preferences:</w:t>
      </w:r>
    </w:p>
    <w:p w14:paraId="41940E5D" w14:textId="77777777" w:rsidR="00B328D5" w:rsidRPr="002979F3" w:rsidRDefault="00B328D5" w:rsidP="002A1E57">
      <w:pPr>
        <w:pStyle w:val="ListParagraph"/>
        <w:numPr>
          <w:ilvl w:val="0"/>
          <w:numId w:val="21"/>
        </w:numPr>
        <w:spacing w:before="100" w:beforeAutospacing="1" w:after="100" w:afterAutospacing="1"/>
        <w:rPr>
          <w:rFonts w:ascii="Times New Roman" w:hAnsi="Times New Roman"/>
        </w:rPr>
      </w:pPr>
      <w:r w:rsidRPr="002979F3">
        <w:rPr>
          <w:rFonts w:ascii="Times New Roman" w:hAnsi="Times New Roman"/>
        </w:rPr>
        <w:t>User Preferences – set the default login page, date-time format, number of table rows to display, and a variety of FDB search filter settings.</w:t>
      </w:r>
    </w:p>
    <w:p w14:paraId="41940E5E" w14:textId="77777777" w:rsidR="00B328D5" w:rsidRDefault="00B328D5" w:rsidP="002A1E57">
      <w:pPr>
        <w:pStyle w:val="ListParagraph"/>
        <w:numPr>
          <w:ilvl w:val="0"/>
          <w:numId w:val="21"/>
        </w:numPr>
        <w:spacing w:before="100" w:beforeAutospacing="1" w:after="100" w:afterAutospacing="1"/>
        <w:rPr>
          <w:rFonts w:ascii="Times New Roman" w:hAnsi="Times New Roman"/>
        </w:rPr>
      </w:pPr>
      <w:r w:rsidRPr="002979F3">
        <w:rPr>
          <w:rFonts w:ascii="Times New Roman" w:hAnsi="Times New Roman"/>
        </w:rPr>
        <w:t>Search Preferences – define the layout of the search results tables when performing an “All Fields” search on NDCs, products and orderable items.</w:t>
      </w:r>
    </w:p>
    <w:p w14:paraId="74C59D93" w14:textId="77777777" w:rsidR="00B80B73" w:rsidRDefault="00B80B73" w:rsidP="00043F71">
      <w:pPr>
        <w:pStyle w:val="Heading3"/>
        <w:rPr>
          <w:ins w:id="223" w:author="Department of Veterans Affairs" w:date="2017-03-28T12:14:00Z"/>
        </w:rPr>
      </w:pPr>
      <w:bookmarkStart w:id="224" w:name="_Toc319063821"/>
      <w:bookmarkStart w:id="225" w:name="_Toc478139661"/>
    </w:p>
    <w:p w14:paraId="5C3B0092" w14:textId="77777777" w:rsidR="00B80B73" w:rsidRDefault="00B80B73" w:rsidP="00043F71">
      <w:pPr>
        <w:pStyle w:val="Heading3"/>
        <w:rPr>
          <w:ins w:id="226" w:author="Department of Veterans Affairs" w:date="2017-03-28T12:14:00Z"/>
        </w:rPr>
      </w:pPr>
    </w:p>
    <w:p w14:paraId="5E91B7BB" w14:textId="77777777" w:rsidR="00B80B73" w:rsidRDefault="00B80B73" w:rsidP="00043F71">
      <w:pPr>
        <w:pStyle w:val="Heading3"/>
        <w:rPr>
          <w:ins w:id="227" w:author="Department of Veterans Affairs" w:date="2017-03-28T12:14:00Z"/>
        </w:rPr>
      </w:pPr>
    </w:p>
    <w:p w14:paraId="174260D8" w14:textId="77777777" w:rsidR="00B80B73" w:rsidRDefault="00B80B73" w:rsidP="00043F71">
      <w:pPr>
        <w:pStyle w:val="Heading3"/>
        <w:rPr>
          <w:ins w:id="228" w:author="Department of Veterans Affairs" w:date="2017-03-28T12:14:00Z"/>
        </w:rPr>
      </w:pPr>
    </w:p>
    <w:p w14:paraId="688A0520" w14:textId="77777777" w:rsidR="00B80B73" w:rsidRDefault="00B80B73" w:rsidP="00043F71">
      <w:pPr>
        <w:pStyle w:val="Heading3"/>
        <w:rPr>
          <w:ins w:id="229" w:author="Department of Veterans Affairs" w:date="2017-03-28T12:14:00Z"/>
        </w:rPr>
      </w:pPr>
    </w:p>
    <w:p w14:paraId="11F3817B" w14:textId="77777777" w:rsidR="00B80B73" w:rsidRDefault="00B80B73" w:rsidP="00043F71">
      <w:pPr>
        <w:pStyle w:val="Heading3"/>
        <w:rPr>
          <w:ins w:id="230" w:author="Department of Veterans Affairs" w:date="2017-03-28T12:14:00Z"/>
        </w:rPr>
      </w:pPr>
    </w:p>
    <w:p w14:paraId="45BB11E4" w14:textId="77777777" w:rsidR="00B80B73" w:rsidRDefault="00B80B73" w:rsidP="00043F71">
      <w:pPr>
        <w:pStyle w:val="Heading3"/>
        <w:rPr>
          <w:ins w:id="231" w:author="Department of Veterans Affairs" w:date="2017-03-28T12:14:00Z"/>
        </w:rPr>
      </w:pPr>
    </w:p>
    <w:p w14:paraId="34AA393C" w14:textId="77777777" w:rsidR="00B80B73" w:rsidRDefault="00B80B73" w:rsidP="00043F71">
      <w:pPr>
        <w:pStyle w:val="Heading3"/>
        <w:rPr>
          <w:ins w:id="232" w:author="Department of Veterans Affairs" w:date="2017-03-28T12:14:00Z"/>
        </w:rPr>
      </w:pPr>
    </w:p>
    <w:p w14:paraId="016291BC" w14:textId="77777777" w:rsidR="00B80B73" w:rsidRDefault="00B80B73" w:rsidP="00043F71">
      <w:pPr>
        <w:pStyle w:val="Heading3"/>
        <w:rPr>
          <w:ins w:id="233" w:author="Department of Veterans Affairs" w:date="2017-03-28T12:14:00Z"/>
        </w:rPr>
      </w:pPr>
    </w:p>
    <w:p w14:paraId="41940E60" w14:textId="77777777" w:rsidR="0062271F" w:rsidRPr="002979F3" w:rsidRDefault="0062271F" w:rsidP="00043F71">
      <w:pPr>
        <w:pStyle w:val="Heading3"/>
      </w:pPr>
      <w:r w:rsidRPr="002979F3">
        <w:lastRenderedPageBreak/>
        <w:t>User Preferences</w:t>
      </w:r>
      <w:r w:rsidR="009A090A" w:rsidRPr="002979F3">
        <w:t xml:space="preserve"> Tab</w:t>
      </w:r>
      <w:bookmarkEnd w:id="224"/>
      <w:bookmarkEnd w:id="225"/>
    </w:p>
    <w:p w14:paraId="41940E61" w14:textId="77777777" w:rsidR="00DD2570" w:rsidRPr="002979F3" w:rsidRDefault="007117A8" w:rsidP="002979F3">
      <w:pPr>
        <w:pStyle w:val="BodyText"/>
        <w:spacing w:before="100" w:beforeAutospacing="1" w:after="100" w:afterAutospacing="1"/>
      </w:pPr>
      <w:r w:rsidRPr="002979F3">
        <w:t>The User Preferences tab</w:t>
      </w:r>
      <w:r w:rsidR="00DD2570" w:rsidRPr="002979F3">
        <w:t xml:space="preserve"> contains </w:t>
      </w:r>
      <w:r w:rsidRPr="002979F3">
        <w:t xml:space="preserve">a variety of preferences that the user can set to personalize their PPS-N displays. These include </w:t>
      </w:r>
      <w:r w:rsidR="00DD2570" w:rsidRPr="002979F3">
        <w:t xml:space="preserve">settings for Date and Time formats, </w:t>
      </w:r>
      <w:r w:rsidRPr="002979F3">
        <w:t xml:space="preserve">the default login page, </w:t>
      </w:r>
      <w:r w:rsidR="00DD2570" w:rsidRPr="002979F3">
        <w:t>the number of rows to display in the tables</w:t>
      </w:r>
      <w:r w:rsidRPr="002979F3">
        <w:t>,</w:t>
      </w:r>
      <w:r w:rsidR="00DD2570" w:rsidRPr="002979F3">
        <w:t xml:space="preserve"> and FDB filters</w:t>
      </w:r>
      <w:r w:rsidRPr="002979F3">
        <w:t xml:space="preserve"> and search formats</w:t>
      </w:r>
      <w:r w:rsidR="00DD2570" w:rsidRPr="002979F3">
        <w:t>.</w:t>
      </w:r>
      <w:r w:rsidRPr="002979F3">
        <w:t xml:space="preserve"> Each of these is shown in the figure below.</w:t>
      </w:r>
    </w:p>
    <w:p w14:paraId="41940E62"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C7" wp14:editId="64B56A87">
            <wp:extent cx="6064370" cy="5017135"/>
            <wp:effectExtent l="0" t="0" r="0" b="0"/>
            <wp:docPr id="73" name="Picture 24" descr="User 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 Preferences"/>
                    <pic:cNvPicPr>
                      <a:picLocks noChangeAspect="1" noChangeArrowheads="1"/>
                    </pic:cNvPicPr>
                  </pic:nvPicPr>
                  <pic:blipFill rotWithShape="1">
                    <a:blip r:embed="rId92">
                      <a:extLst>
                        <a:ext uri="{28A0092B-C50C-407E-A947-70E740481C1C}">
                          <a14:useLocalDpi xmlns:a14="http://schemas.microsoft.com/office/drawing/2010/main" val="0"/>
                        </a:ext>
                      </a:extLst>
                    </a:blip>
                    <a:srcRect r="15675"/>
                    <a:stretch/>
                  </pic:blipFill>
                  <pic:spPr bwMode="auto">
                    <a:xfrm>
                      <a:off x="0" y="0"/>
                      <a:ext cx="6064370" cy="5017135"/>
                    </a:xfrm>
                    <a:prstGeom prst="rect">
                      <a:avLst/>
                    </a:prstGeom>
                    <a:noFill/>
                    <a:ln>
                      <a:noFill/>
                    </a:ln>
                    <a:extLst>
                      <a:ext uri="{53640926-AAD7-44D8-BBD7-CCE9431645EC}">
                        <a14:shadowObscured xmlns:a14="http://schemas.microsoft.com/office/drawing/2010/main"/>
                      </a:ext>
                    </a:extLst>
                  </pic:spPr>
                </pic:pic>
              </a:graphicData>
            </a:graphic>
          </wp:inline>
        </w:drawing>
      </w:r>
    </w:p>
    <w:p w14:paraId="41940E63" w14:textId="7C0F2CDA" w:rsidR="0062271F" w:rsidRPr="002979F3" w:rsidRDefault="00837E5C" w:rsidP="002979F3">
      <w:pPr>
        <w:pStyle w:val="Caption"/>
        <w:spacing w:before="100" w:beforeAutospacing="1" w:after="100" w:afterAutospacing="1"/>
        <w:rPr>
          <w:rFonts w:ascii="Times New Roman" w:hAnsi="Times New Roman"/>
        </w:rPr>
      </w:pPr>
      <w:bookmarkStart w:id="234" w:name="_Toc319063959"/>
      <w:bookmarkStart w:id="235" w:name="_Toc47813960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73</w:t>
      </w:r>
      <w:r w:rsidR="00152CEF">
        <w:rPr>
          <w:rFonts w:ascii="Times New Roman" w:hAnsi="Times New Roman"/>
        </w:rPr>
        <w:fldChar w:fldCharType="end"/>
      </w:r>
      <w:r w:rsidRPr="002979F3">
        <w:rPr>
          <w:rFonts w:ascii="Times New Roman" w:hAnsi="Times New Roman"/>
        </w:rPr>
        <w:t>: User Preferences</w:t>
      </w:r>
      <w:bookmarkEnd w:id="234"/>
      <w:bookmarkEnd w:id="235"/>
    </w:p>
    <w:p w14:paraId="41940E64" w14:textId="77777777" w:rsidR="00DD2570" w:rsidRPr="002979F3" w:rsidRDefault="007117A8" w:rsidP="002979F3">
      <w:pPr>
        <w:spacing w:before="100" w:beforeAutospacing="1" w:after="100" w:afterAutospacing="1"/>
        <w:rPr>
          <w:b/>
          <w:bCs/>
          <w:iCs/>
          <w:kern w:val="32"/>
          <w:sz w:val="28"/>
          <w:szCs w:val="26"/>
        </w:rPr>
      </w:pPr>
      <w:r w:rsidRPr="002979F3">
        <w:rPr>
          <w:szCs w:val="22"/>
        </w:rPr>
        <w:t>The user will select the various preferences and filter settings and then click the “Set Preferences” button to save the preferences to the PPS-N database.  If the user starts making selections and doesn’t want to save them, the user will click the “Undo Changes” button</w:t>
      </w:r>
      <w:r w:rsidRPr="002979F3">
        <w:t>.</w:t>
      </w:r>
      <w:r w:rsidR="00DD2570" w:rsidRPr="002979F3">
        <w:br w:type="page"/>
      </w:r>
    </w:p>
    <w:p w14:paraId="41940E65" w14:textId="77777777" w:rsidR="00FC70C2" w:rsidRPr="002979F3" w:rsidRDefault="00FC70C2" w:rsidP="004001A5">
      <w:pPr>
        <w:pStyle w:val="Heading3"/>
      </w:pPr>
      <w:bookmarkStart w:id="236" w:name="_Toc319063822"/>
      <w:bookmarkStart w:id="237" w:name="_Toc478139662"/>
      <w:r w:rsidRPr="002979F3">
        <w:lastRenderedPageBreak/>
        <w:t>Search Preferences</w:t>
      </w:r>
      <w:r w:rsidR="009A090A" w:rsidRPr="002979F3">
        <w:t xml:space="preserve"> Tab</w:t>
      </w:r>
      <w:bookmarkEnd w:id="236"/>
      <w:bookmarkEnd w:id="237"/>
    </w:p>
    <w:p w14:paraId="41940E66" w14:textId="77777777" w:rsidR="00DD2570" w:rsidRPr="002979F3" w:rsidRDefault="00DD2570" w:rsidP="002979F3">
      <w:pPr>
        <w:pStyle w:val="BodyText"/>
        <w:spacing w:before="100" w:beforeAutospacing="1" w:after="100" w:afterAutospacing="1"/>
      </w:pPr>
      <w:r w:rsidRPr="002979F3">
        <w:t>Th</w:t>
      </w:r>
      <w:r w:rsidR="007117A8" w:rsidRPr="002979F3">
        <w:t>e Search Preference</w:t>
      </w:r>
      <w:r w:rsidRPr="002979F3">
        <w:t>s tab allows the users to create</w:t>
      </w:r>
      <w:r w:rsidR="007A64C2" w:rsidRPr="002979F3">
        <w:t xml:space="preserve"> the results templates for the “All Fields”</w:t>
      </w:r>
      <w:r w:rsidRPr="002979F3">
        <w:t xml:space="preserve"> search in the simple search page</w:t>
      </w:r>
      <w:r w:rsidR="007A64C2" w:rsidRPr="002979F3">
        <w:t xml:space="preserve"> (under Manage PPS)</w:t>
      </w:r>
      <w:r w:rsidRPr="002979F3">
        <w:t>.</w:t>
      </w:r>
    </w:p>
    <w:p w14:paraId="41940E67"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C9" wp14:editId="471CFD2A">
            <wp:extent cx="5934974" cy="3999230"/>
            <wp:effectExtent l="0" t="0" r="8890" b="1270"/>
            <wp:docPr id="74" name="Picture 25" descr="Search 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arch Preferences"/>
                    <pic:cNvPicPr>
                      <a:picLocks noChangeAspect="1" noChangeArrowheads="1"/>
                    </pic:cNvPicPr>
                  </pic:nvPicPr>
                  <pic:blipFill rotWithShape="1">
                    <a:blip r:embed="rId93">
                      <a:extLst>
                        <a:ext uri="{28A0092B-C50C-407E-A947-70E740481C1C}">
                          <a14:useLocalDpi xmlns:a14="http://schemas.microsoft.com/office/drawing/2010/main" val="0"/>
                        </a:ext>
                      </a:extLst>
                    </a:blip>
                    <a:srcRect r="15820"/>
                    <a:stretch/>
                  </pic:blipFill>
                  <pic:spPr bwMode="auto">
                    <a:xfrm>
                      <a:off x="0" y="0"/>
                      <a:ext cx="5934974" cy="3999230"/>
                    </a:xfrm>
                    <a:prstGeom prst="rect">
                      <a:avLst/>
                    </a:prstGeom>
                    <a:noFill/>
                    <a:ln>
                      <a:noFill/>
                    </a:ln>
                    <a:extLst>
                      <a:ext uri="{53640926-AAD7-44D8-BBD7-CCE9431645EC}">
                        <a14:shadowObscured xmlns:a14="http://schemas.microsoft.com/office/drawing/2010/main"/>
                      </a:ext>
                    </a:extLst>
                  </pic:spPr>
                </pic:pic>
              </a:graphicData>
            </a:graphic>
          </wp:inline>
        </w:drawing>
      </w:r>
    </w:p>
    <w:p w14:paraId="41940E68" w14:textId="443AC9CF" w:rsidR="0062271F" w:rsidRPr="002979F3" w:rsidRDefault="00837E5C" w:rsidP="002979F3">
      <w:pPr>
        <w:pStyle w:val="Caption"/>
        <w:spacing w:before="100" w:beforeAutospacing="1" w:after="100" w:afterAutospacing="1"/>
        <w:rPr>
          <w:rFonts w:ascii="Times New Roman" w:hAnsi="Times New Roman"/>
        </w:rPr>
      </w:pPr>
      <w:bookmarkStart w:id="238" w:name="_Toc319063960"/>
      <w:bookmarkStart w:id="239" w:name="_Toc47813960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74</w:t>
      </w:r>
      <w:r w:rsidR="00152CEF">
        <w:rPr>
          <w:rFonts w:ascii="Times New Roman" w:hAnsi="Times New Roman"/>
        </w:rPr>
        <w:fldChar w:fldCharType="end"/>
      </w:r>
      <w:r w:rsidRPr="002979F3">
        <w:rPr>
          <w:rFonts w:ascii="Times New Roman" w:hAnsi="Times New Roman"/>
        </w:rPr>
        <w:t>: Search Preferences</w:t>
      </w:r>
      <w:bookmarkEnd w:id="238"/>
      <w:bookmarkEnd w:id="239"/>
    </w:p>
    <w:p w14:paraId="41940E69" w14:textId="77777777" w:rsidR="008D612A" w:rsidRPr="00251ACF" w:rsidRDefault="008D612A" w:rsidP="002A1E57">
      <w:pPr>
        <w:pStyle w:val="ListParagraph"/>
        <w:numPr>
          <w:ilvl w:val="0"/>
          <w:numId w:val="41"/>
        </w:numPr>
        <w:spacing w:before="100" w:beforeAutospacing="1" w:after="100" w:afterAutospacing="1"/>
        <w:ind w:left="720"/>
        <w:rPr>
          <w:rFonts w:ascii="Times New Roman" w:hAnsi="Times New Roman"/>
          <w:b/>
          <w:kern w:val="32"/>
          <w:szCs w:val="28"/>
        </w:rPr>
      </w:pPr>
      <w:r w:rsidRPr="00251ACF">
        <w:rPr>
          <w:rFonts w:ascii="Times New Roman" w:hAnsi="Times New Roman"/>
        </w:rPr>
        <w:t>Search Preferences – Search Templates</w:t>
      </w:r>
    </w:p>
    <w:p w14:paraId="41940E6A" w14:textId="77777777" w:rsidR="00DD2570" w:rsidRPr="002979F3" w:rsidRDefault="00DD2570" w:rsidP="00571D5D">
      <w:pPr>
        <w:pStyle w:val="BodyText"/>
        <w:spacing w:before="100" w:beforeAutospacing="1" w:after="100" w:afterAutospacing="1"/>
        <w:ind w:left="360"/>
      </w:pPr>
      <w:r w:rsidRPr="002979F3">
        <w:t xml:space="preserve">There are three types of </w:t>
      </w:r>
      <w:r w:rsidR="007A64C2" w:rsidRPr="002979F3">
        <w:t>personal search templates:</w:t>
      </w:r>
      <w:r w:rsidRPr="002979F3">
        <w:t xml:space="preserve">  Prod</w:t>
      </w:r>
      <w:r w:rsidR="007A64C2" w:rsidRPr="002979F3">
        <w:t>uct, O</w:t>
      </w:r>
      <w:r w:rsidRPr="002979F3">
        <w:t xml:space="preserve">rderable Item and NDC.  This corresponds to </w:t>
      </w:r>
      <w:r w:rsidR="007A64C2" w:rsidRPr="002979F3">
        <w:t>the Item Types</w:t>
      </w:r>
      <w:r w:rsidRPr="002979F3">
        <w:t xml:space="preserve"> </w:t>
      </w:r>
      <w:r w:rsidR="007A64C2" w:rsidRPr="002979F3">
        <w:t>that can be selected when performing searches.</w:t>
      </w:r>
    </w:p>
    <w:p w14:paraId="41940E6B" w14:textId="77777777" w:rsidR="00837E5C" w:rsidRPr="002979F3" w:rsidRDefault="00E97F9C" w:rsidP="002979F3">
      <w:pPr>
        <w:pStyle w:val="BodyText"/>
        <w:keepNext/>
        <w:spacing w:before="100" w:beforeAutospacing="1" w:after="100" w:afterAutospacing="1"/>
      </w:pPr>
      <w:r>
        <w:rPr>
          <w:noProof/>
        </w:rPr>
        <w:drawing>
          <wp:inline distT="0" distB="0" distL="0" distR="0" wp14:anchorId="41940FCB" wp14:editId="45346088">
            <wp:extent cx="6081623" cy="1712573"/>
            <wp:effectExtent l="0" t="0" r="0" b="2540"/>
            <wp:docPr id="75" name="Picture 26" descr="Search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arch Templates"/>
                    <pic:cNvPicPr>
                      <a:picLocks noChangeAspect="1" noChangeArrowheads="1"/>
                    </pic:cNvPicPr>
                  </pic:nvPicPr>
                  <pic:blipFill rotWithShape="1">
                    <a:blip r:embed="rId94">
                      <a:extLst>
                        <a:ext uri="{28A0092B-C50C-407E-A947-70E740481C1C}">
                          <a14:useLocalDpi xmlns:a14="http://schemas.microsoft.com/office/drawing/2010/main" val="0"/>
                        </a:ext>
                      </a:extLst>
                    </a:blip>
                    <a:srcRect r="15697"/>
                    <a:stretch/>
                  </pic:blipFill>
                  <pic:spPr bwMode="auto">
                    <a:xfrm>
                      <a:off x="0" y="0"/>
                      <a:ext cx="6083956" cy="1713230"/>
                    </a:xfrm>
                    <a:prstGeom prst="rect">
                      <a:avLst/>
                    </a:prstGeom>
                    <a:noFill/>
                    <a:ln>
                      <a:noFill/>
                    </a:ln>
                    <a:extLst>
                      <a:ext uri="{53640926-AAD7-44D8-BBD7-CCE9431645EC}">
                        <a14:shadowObscured xmlns:a14="http://schemas.microsoft.com/office/drawing/2010/main"/>
                      </a:ext>
                    </a:extLst>
                  </pic:spPr>
                </pic:pic>
              </a:graphicData>
            </a:graphic>
          </wp:inline>
        </w:drawing>
      </w:r>
    </w:p>
    <w:p w14:paraId="41940E6C" w14:textId="48F32AE7" w:rsidR="008D612A" w:rsidRPr="002979F3" w:rsidRDefault="00837E5C" w:rsidP="002979F3">
      <w:pPr>
        <w:pStyle w:val="Caption"/>
        <w:spacing w:before="100" w:beforeAutospacing="1" w:after="100" w:afterAutospacing="1"/>
        <w:rPr>
          <w:rFonts w:ascii="Times New Roman" w:hAnsi="Times New Roman"/>
        </w:rPr>
      </w:pPr>
      <w:bookmarkStart w:id="240" w:name="_Toc319063961"/>
      <w:bookmarkStart w:id="241" w:name="_Toc47813961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75</w:t>
      </w:r>
      <w:r w:rsidR="00152CEF">
        <w:rPr>
          <w:rFonts w:ascii="Times New Roman" w:hAnsi="Times New Roman"/>
        </w:rPr>
        <w:fldChar w:fldCharType="end"/>
      </w:r>
      <w:r w:rsidRPr="002979F3">
        <w:rPr>
          <w:rFonts w:ascii="Times New Roman" w:hAnsi="Times New Roman"/>
        </w:rPr>
        <w:t>: Search Templates</w:t>
      </w:r>
      <w:bookmarkEnd w:id="240"/>
      <w:bookmarkEnd w:id="241"/>
    </w:p>
    <w:p w14:paraId="41940E6D" w14:textId="77777777" w:rsidR="007A64C2" w:rsidRPr="00197386" w:rsidRDefault="007A64C2" w:rsidP="00571D5D">
      <w:pPr>
        <w:spacing w:before="100" w:beforeAutospacing="1" w:after="100" w:afterAutospacing="1"/>
        <w:ind w:left="270"/>
        <w:rPr>
          <w:szCs w:val="22"/>
        </w:rPr>
      </w:pPr>
      <w:r w:rsidRPr="002979F3">
        <w:rPr>
          <w:szCs w:val="22"/>
        </w:rPr>
        <w:lastRenderedPageBreak/>
        <w:t xml:space="preserve">The user will select the type of search template that they want to personalize from the Select Appropriate Search Template dropdown list as shown above.  </w:t>
      </w:r>
    </w:p>
    <w:p w14:paraId="41940E6E" w14:textId="77777777" w:rsidR="008D612A" w:rsidRPr="00251ACF" w:rsidRDefault="008D612A" w:rsidP="002A1E57">
      <w:pPr>
        <w:pStyle w:val="ListParagraph"/>
        <w:numPr>
          <w:ilvl w:val="0"/>
          <w:numId w:val="41"/>
        </w:numPr>
        <w:tabs>
          <w:tab w:val="left" w:pos="720"/>
        </w:tabs>
        <w:spacing w:before="100" w:beforeAutospacing="1" w:after="100" w:afterAutospacing="1"/>
        <w:ind w:left="720"/>
        <w:rPr>
          <w:rFonts w:ascii="Times New Roman" w:hAnsi="Times New Roman"/>
          <w:b/>
          <w:kern w:val="32"/>
          <w:szCs w:val="28"/>
        </w:rPr>
      </w:pPr>
      <w:r w:rsidRPr="00251ACF">
        <w:rPr>
          <w:rFonts w:ascii="Times New Roman" w:hAnsi="Times New Roman"/>
        </w:rPr>
        <w:t xml:space="preserve">Search Preferences – </w:t>
      </w:r>
      <w:r w:rsidR="00562DE9" w:rsidRPr="00251ACF">
        <w:rPr>
          <w:rFonts w:ascii="Times New Roman" w:hAnsi="Times New Roman"/>
        </w:rPr>
        <w:t>Available</w:t>
      </w:r>
      <w:r w:rsidRPr="00251ACF">
        <w:rPr>
          <w:rFonts w:ascii="Times New Roman" w:hAnsi="Times New Roman"/>
        </w:rPr>
        <w:t xml:space="preserve"> Fields</w:t>
      </w:r>
    </w:p>
    <w:p w14:paraId="41940E6F" w14:textId="77777777" w:rsidR="007A64C2" w:rsidRPr="002979F3" w:rsidRDefault="007A64C2" w:rsidP="00571D5D">
      <w:pPr>
        <w:pStyle w:val="BodyText"/>
        <w:spacing w:before="100" w:beforeAutospacing="1" w:after="100" w:afterAutospacing="1"/>
        <w:ind w:left="360"/>
      </w:pPr>
      <w:r w:rsidRPr="002979F3">
        <w:t>When</w:t>
      </w:r>
      <w:r w:rsidR="00DD2570" w:rsidRPr="002979F3">
        <w:t xml:space="preserve"> the user selects a </w:t>
      </w:r>
      <w:r w:rsidRPr="002979F3">
        <w:t xml:space="preserve">personal </w:t>
      </w:r>
      <w:r w:rsidR="00DD2570" w:rsidRPr="002979F3">
        <w:t xml:space="preserve">search template type, </w:t>
      </w:r>
      <w:r w:rsidRPr="002979F3">
        <w:t xml:space="preserve">the Search Results Table Template will be automatically loaded.  </w:t>
      </w:r>
    </w:p>
    <w:p w14:paraId="41940E70" w14:textId="77777777" w:rsidR="00DD2570" w:rsidRDefault="00562DE9" w:rsidP="00571D5D">
      <w:pPr>
        <w:pStyle w:val="BodyText"/>
        <w:spacing w:before="100" w:beforeAutospacing="1" w:after="100" w:afterAutospacing="1"/>
        <w:ind w:left="360"/>
      </w:pPr>
      <w:r w:rsidRPr="002979F3">
        <w:t xml:space="preserve">If this is the first time that the user is creating the template, the Available Fields panel on the left side will contain all of the fields available for selection and display, and the Selected Fields panel will be empty, as shown below.  </w:t>
      </w:r>
      <w:bookmarkStart w:id="242" w:name="p067"/>
      <w:bookmarkEnd w:id="242"/>
    </w:p>
    <w:p w14:paraId="7639BE3C" w14:textId="4DE73232" w:rsidR="005A1297" w:rsidRDefault="005A1297" w:rsidP="002979F3">
      <w:pPr>
        <w:pStyle w:val="Caption"/>
        <w:spacing w:before="100" w:beforeAutospacing="1" w:after="100" w:afterAutospacing="1"/>
        <w:rPr>
          <w:rFonts w:ascii="Times New Roman" w:hAnsi="Times New Roman"/>
        </w:rPr>
      </w:pPr>
      <w:bookmarkStart w:id="243" w:name="_Toc319063962"/>
      <w:r>
        <w:rPr>
          <w:noProof/>
        </w:rPr>
        <w:drawing>
          <wp:inline distT="0" distB="0" distL="0" distR="0" wp14:anchorId="397D7C76" wp14:editId="1FB99986">
            <wp:extent cx="5503653" cy="3345816"/>
            <wp:effectExtent l="0" t="0" r="1905" b="6985"/>
            <wp:docPr id="53" name="Picture 53" descr="Edit Search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r="17272"/>
                    <a:stretch/>
                  </pic:blipFill>
                  <pic:spPr bwMode="auto">
                    <a:xfrm>
                      <a:off x="0" y="0"/>
                      <a:ext cx="5503652" cy="3345815"/>
                    </a:xfrm>
                    <a:prstGeom prst="rect">
                      <a:avLst/>
                    </a:prstGeom>
                    <a:ln>
                      <a:noFill/>
                    </a:ln>
                    <a:extLst>
                      <a:ext uri="{53640926-AAD7-44D8-BBD7-CCE9431645EC}">
                        <a14:shadowObscured xmlns:a14="http://schemas.microsoft.com/office/drawing/2010/main"/>
                      </a:ext>
                    </a:extLst>
                  </pic:spPr>
                </pic:pic>
              </a:graphicData>
            </a:graphic>
          </wp:inline>
        </w:drawing>
      </w:r>
    </w:p>
    <w:p w14:paraId="41940E72" w14:textId="3B148805" w:rsidR="008D612A" w:rsidRPr="002979F3" w:rsidRDefault="00837E5C" w:rsidP="002979F3">
      <w:pPr>
        <w:pStyle w:val="Caption"/>
        <w:spacing w:before="100" w:beforeAutospacing="1" w:after="100" w:afterAutospacing="1"/>
        <w:rPr>
          <w:rFonts w:ascii="Times New Roman" w:hAnsi="Times New Roman"/>
        </w:rPr>
      </w:pPr>
      <w:bookmarkStart w:id="244" w:name="_Toc47813961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76</w:t>
      </w:r>
      <w:r w:rsidR="00152CEF">
        <w:rPr>
          <w:rFonts w:ascii="Times New Roman" w:hAnsi="Times New Roman"/>
        </w:rPr>
        <w:fldChar w:fldCharType="end"/>
      </w:r>
      <w:r w:rsidRPr="002979F3">
        <w:rPr>
          <w:rFonts w:ascii="Times New Roman" w:hAnsi="Times New Roman"/>
        </w:rPr>
        <w:t>: Edit Search Template</w:t>
      </w:r>
      <w:bookmarkEnd w:id="243"/>
      <w:bookmarkEnd w:id="244"/>
    </w:p>
    <w:p w14:paraId="41940E73" w14:textId="77777777" w:rsidR="00562DE9" w:rsidRPr="002979F3" w:rsidRDefault="00562DE9" w:rsidP="00571D5D">
      <w:pPr>
        <w:spacing w:before="100" w:beforeAutospacing="1" w:after="100" w:afterAutospacing="1"/>
        <w:ind w:left="360"/>
        <w:rPr>
          <w:szCs w:val="22"/>
        </w:rPr>
      </w:pPr>
      <w:r w:rsidRPr="002979F3">
        <w:rPr>
          <w:szCs w:val="22"/>
        </w:rPr>
        <w:t xml:space="preserve">The user will highlight the items in the Available Fields panel that they want to include in their search results and use the right “&gt;” button to move the item(s) to the Selected Fields panel.  </w:t>
      </w:r>
      <w:proofErr w:type="gramStart"/>
      <w:r w:rsidRPr="002979F3">
        <w:rPr>
          <w:szCs w:val="22"/>
        </w:rPr>
        <w:t>If needed, the user may move an item back to the Available Fields panel using the left “&lt;” button.</w:t>
      </w:r>
      <w:proofErr w:type="gramEnd"/>
      <w:r w:rsidRPr="002979F3">
        <w:rPr>
          <w:szCs w:val="22"/>
        </w:rPr>
        <w:t xml:space="preserve"> </w:t>
      </w:r>
    </w:p>
    <w:p w14:paraId="41940E74" w14:textId="77777777" w:rsidR="0032048C" w:rsidRPr="002979F3" w:rsidRDefault="0032048C" w:rsidP="00571D5D">
      <w:pPr>
        <w:spacing w:before="100" w:beforeAutospacing="1" w:after="100" w:afterAutospacing="1"/>
        <w:ind w:left="360"/>
        <w:rPr>
          <w:szCs w:val="22"/>
        </w:rPr>
      </w:pPr>
      <w:r w:rsidRPr="002979F3">
        <w:rPr>
          <w:szCs w:val="22"/>
        </w:rPr>
        <w:t xml:space="preserve">The user may also </w:t>
      </w:r>
      <w:r w:rsidR="009020EE">
        <w:rPr>
          <w:szCs w:val="22"/>
        </w:rPr>
        <w:t>define the order of</w:t>
      </w:r>
      <w:r w:rsidRPr="002979F3">
        <w:rPr>
          <w:szCs w:val="22"/>
        </w:rPr>
        <w:t xml:space="preserve"> the items in the Selected Fields panel by </w:t>
      </w:r>
      <w:r w:rsidR="00CF358F" w:rsidRPr="002979F3">
        <w:rPr>
          <w:szCs w:val="22"/>
        </w:rPr>
        <w:t xml:space="preserve">selecting an item and then </w:t>
      </w:r>
      <w:r w:rsidRPr="002979F3">
        <w:rPr>
          <w:szCs w:val="22"/>
        </w:rPr>
        <w:t xml:space="preserve">using the “Up” and “Down” buttons. </w:t>
      </w:r>
      <w:r w:rsidR="009020EE">
        <w:rPr>
          <w:szCs w:val="22"/>
        </w:rPr>
        <w:t>This order, top to bottom, is how the search results will be displayed in the All Fields search results table (left to right).</w:t>
      </w:r>
    </w:p>
    <w:p w14:paraId="41940E75" w14:textId="77777777" w:rsidR="00CF358F" w:rsidRPr="002979F3" w:rsidRDefault="0032048C" w:rsidP="00571D5D">
      <w:pPr>
        <w:spacing w:before="100" w:beforeAutospacing="1" w:after="100" w:afterAutospacing="1"/>
        <w:ind w:left="360"/>
        <w:rPr>
          <w:szCs w:val="22"/>
        </w:rPr>
      </w:pPr>
      <w:r w:rsidRPr="002979F3">
        <w:rPr>
          <w:szCs w:val="22"/>
        </w:rPr>
        <w:t xml:space="preserve">Once the user is satisfied with the items in the Selected Fields panel, the user will click the “Submit” button to save the changes. </w:t>
      </w:r>
    </w:p>
    <w:p w14:paraId="41940E76" w14:textId="5CDDECCD" w:rsidR="00CF358F" w:rsidRPr="002979F3" w:rsidRDefault="00F266E9" w:rsidP="0034430C">
      <w:pPr>
        <w:rPr>
          <w:szCs w:val="22"/>
        </w:rPr>
      </w:pPr>
      <w:r>
        <w:rPr>
          <w:szCs w:val="22"/>
        </w:rPr>
        <w:br w:type="page"/>
      </w:r>
      <w:r w:rsidR="00CF358F" w:rsidRPr="002979F3">
        <w:rPr>
          <w:szCs w:val="22"/>
        </w:rPr>
        <w:lastRenderedPageBreak/>
        <w:t>An example of a Personal Product Search template with four selected fields is shown below.</w:t>
      </w:r>
      <w:bookmarkStart w:id="245" w:name="p068"/>
      <w:bookmarkEnd w:id="245"/>
    </w:p>
    <w:p w14:paraId="1D38C4AA" w14:textId="74F6E828" w:rsidR="005A1297" w:rsidRDefault="005A1297" w:rsidP="00197386">
      <w:pPr>
        <w:pStyle w:val="Caption"/>
        <w:spacing w:before="100" w:beforeAutospacing="1" w:after="100" w:afterAutospacing="1"/>
        <w:rPr>
          <w:rFonts w:ascii="Times New Roman" w:hAnsi="Times New Roman"/>
        </w:rPr>
      </w:pPr>
      <w:r>
        <w:rPr>
          <w:noProof/>
        </w:rPr>
        <w:drawing>
          <wp:inline distT="0" distB="0" distL="0" distR="0" wp14:anchorId="3F3538DF" wp14:editId="684A3871">
            <wp:extent cx="5727939" cy="3334385"/>
            <wp:effectExtent l="0" t="0" r="6350" b="0"/>
            <wp:docPr id="41" name="Picture 41" descr="Picture of fields for produc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r="17561"/>
                    <a:stretch/>
                  </pic:blipFill>
                  <pic:spPr bwMode="auto">
                    <a:xfrm>
                      <a:off x="0" y="0"/>
                      <a:ext cx="5727939" cy="3334385"/>
                    </a:xfrm>
                    <a:prstGeom prst="rect">
                      <a:avLst/>
                    </a:prstGeom>
                    <a:ln>
                      <a:noFill/>
                    </a:ln>
                    <a:extLst>
                      <a:ext uri="{53640926-AAD7-44D8-BBD7-CCE9431645EC}">
                        <a14:shadowObscured xmlns:a14="http://schemas.microsoft.com/office/drawing/2010/main"/>
                      </a:ext>
                    </a:extLst>
                  </pic:spPr>
                </pic:pic>
              </a:graphicData>
            </a:graphic>
          </wp:inline>
        </w:drawing>
      </w:r>
    </w:p>
    <w:p w14:paraId="41940E78" w14:textId="558913ED" w:rsidR="00562DE9" w:rsidRPr="00197386" w:rsidRDefault="00CF358F" w:rsidP="00197386">
      <w:pPr>
        <w:pStyle w:val="Caption"/>
        <w:spacing w:before="100" w:beforeAutospacing="1" w:after="100" w:afterAutospacing="1"/>
        <w:rPr>
          <w:rFonts w:ascii="Times New Roman" w:hAnsi="Times New Roman"/>
        </w:rPr>
      </w:pPr>
      <w:bookmarkStart w:id="246" w:name="_Toc47813961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77</w:t>
      </w:r>
      <w:r w:rsidR="00152CEF">
        <w:rPr>
          <w:rFonts w:ascii="Times New Roman" w:hAnsi="Times New Roman"/>
        </w:rPr>
        <w:fldChar w:fldCharType="end"/>
      </w:r>
      <w:r w:rsidRPr="002979F3">
        <w:rPr>
          <w:rFonts w:ascii="Times New Roman" w:hAnsi="Times New Roman"/>
        </w:rPr>
        <w:t>: Selected Fields for Product Search Template</w:t>
      </w:r>
      <w:bookmarkEnd w:id="246"/>
    </w:p>
    <w:p w14:paraId="41940E79" w14:textId="267E8EF1" w:rsidR="008D612A" w:rsidRPr="00571D5D" w:rsidRDefault="008D612A" w:rsidP="002A1E57">
      <w:pPr>
        <w:pStyle w:val="ListParagraph"/>
        <w:numPr>
          <w:ilvl w:val="0"/>
          <w:numId w:val="41"/>
        </w:numPr>
        <w:spacing w:before="100" w:beforeAutospacing="1" w:after="100" w:afterAutospacing="1"/>
        <w:ind w:left="720"/>
        <w:rPr>
          <w:rFonts w:ascii="Times New Roman" w:hAnsi="Times New Roman"/>
          <w:b/>
          <w:kern w:val="32"/>
          <w:szCs w:val="28"/>
        </w:rPr>
      </w:pPr>
      <w:r w:rsidRPr="00571D5D">
        <w:rPr>
          <w:rFonts w:ascii="Times New Roman" w:hAnsi="Times New Roman"/>
        </w:rPr>
        <w:t xml:space="preserve">All Fields Search Results Using Personalized </w:t>
      </w:r>
      <w:r w:rsidR="00CF358F" w:rsidRPr="00571D5D">
        <w:rPr>
          <w:rFonts w:ascii="Times New Roman" w:hAnsi="Times New Roman"/>
        </w:rPr>
        <w:t xml:space="preserve">Product </w:t>
      </w:r>
      <w:r w:rsidRPr="00571D5D">
        <w:rPr>
          <w:rFonts w:ascii="Times New Roman" w:hAnsi="Times New Roman"/>
        </w:rPr>
        <w:t>Search Template</w:t>
      </w:r>
    </w:p>
    <w:p w14:paraId="597B5470" w14:textId="56EC14B7" w:rsidR="00C07683" w:rsidRDefault="00CF358F" w:rsidP="00C163A2">
      <w:pPr>
        <w:pStyle w:val="BodyText"/>
        <w:spacing w:before="100" w:beforeAutospacing="1" w:after="100" w:afterAutospacing="1"/>
        <w:ind w:left="360"/>
      </w:pPr>
      <w:r w:rsidRPr="002979F3">
        <w:t xml:space="preserve">The image below </w:t>
      </w:r>
      <w:r w:rsidR="00DD2570" w:rsidRPr="002979F3">
        <w:t xml:space="preserve">shows an example of the </w:t>
      </w:r>
      <w:r w:rsidRPr="002979F3">
        <w:t>“All Fields” p</w:t>
      </w:r>
      <w:r w:rsidR="00DD2570" w:rsidRPr="002979F3">
        <w:t xml:space="preserve">roduct search </w:t>
      </w:r>
      <w:r w:rsidRPr="002979F3">
        <w:t>based on the template that was created during the last step above.</w:t>
      </w:r>
      <w:bookmarkStart w:id="247" w:name="_Toc319063963"/>
      <w:r w:rsidR="00C07683">
        <w:rPr>
          <w:noProof/>
        </w:rPr>
        <w:drawing>
          <wp:inline distT="0" distB="0" distL="0" distR="0" wp14:anchorId="03D62AB0" wp14:editId="1C2F2005">
            <wp:extent cx="5943600" cy="3342796"/>
            <wp:effectExtent l="0" t="0" r="0" b="0"/>
            <wp:docPr id="18" name="Picture 18" descr="Simple 'All Fields' Produc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t="12627"/>
                    <a:stretch/>
                  </pic:blipFill>
                  <pic:spPr bwMode="auto">
                    <a:xfrm>
                      <a:off x="0" y="0"/>
                      <a:ext cx="5943600" cy="3342796"/>
                    </a:xfrm>
                    <a:prstGeom prst="rect">
                      <a:avLst/>
                    </a:prstGeom>
                    <a:ln>
                      <a:noFill/>
                    </a:ln>
                    <a:extLst>
                      <a:ext uri="{53640926-AAD7-44D8-BBD7-CCE9431645EC}">
                        <a14:shadowObscured xmlns:a14="http://schemas.microsoft.com/office/drawing/2010/main"/>
                      </a:ext>
                    </a:extLst>
                  </pic:spPr>
                </pic:pic>
              </a:graphicData>
            </a:graphic>
          </wp:inline>
        </w:drawing>
      </w:r>
    </w:p>
    <w:p w14:paraId="41940E7C" w14:textId="5064E100" w:rsidR="008D612A" w:rsidRDefault="00837E5C" w:rsidP="002979F3">
      <w:pPr>
        <w:pStyle w:val="Caption"/>
        <w:spacing w:before="100" w:beforeAutospacing="1" w:after="100" w:afterAutospacing="1"/>
        <w:rPr>
          <w:rFonts w:ascii="Times New Roman" w:hAnsi="Times New Roman"/>
        </w:rPr>
      </w:pPr>
      <w:bookmarkStart w:id="248" w:name="_Toc478139613"/>
      <w:r w:rsidRPr="002979F3">
        <w:rPr>
          <w:rFonts w:ascii="Times New Roman" w:hAnsi="Times New Roman"/>
        </w:rPr>
        <w:lastRenderedPageBreak/>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78</w:t>
      </w:r>
      <w:r w:rsidR="00152CEF">
        <w:rPr>
          <w:rFonts w:ascii="Times New Roman" w:hAnsi="Times New Roman"/>
        </w:rPr>
        <w:fldChar w:fldCharType="end"/>
      </w:r>
      <w:r w:rsidRPr="002979F3">
        <w:rPr>
          <w:rFonts w:ascii="Times New Roman" w:hAnsi="Times New Roman"/>
        </w:rPr>
        <w:t>: Simple 'All</w:t>
      </w:r>
      <w:r w:rsidR="00CF358F" w:rsidRPr="002979F3">
        <w:rPr>
          <w:rFonts w:ascii="Times New Roman" w:hAnsi="Times New Roman"/>
        </w:rPr>
        <w:t xml:space="preserve"> Fields</w:t>
      </w:r>
      <w:r w:rsidRPr="002979F3">
        <w:rPr>
          <w:rFonts w:ascii="Times New Roman" w:hAnsi="Times New Roman"/>
        </w:rPr>
        <w:t xml:space="preserve">' </w:t>
      </w:r>
      <w:r w:rsidR="00CF358F" w:rsidRPr="002979F3">
        <w:rPr>
          <w:rFonts w:ascii="Times New Roman" w:hAnsi="Times New Roman"/>
        </w:rPr>
        <w:t xml:space="preserve">Product </w:t>
      </w:r>
      <w:r w:rsidRPr="002979F3">
        <w:rPr>
          <w:rFonts w:ascii="Times New Roman" w:hAnsi="Times New Roman"/>
        </w:rPr>
        <w:t>Search</w:t>
      </w:r>
      <w:bookmarkEnd w:id="247"/>
      <w:bookmarkEnd w:id="248"/>
    </w:p>
    <w:p w14:paraId="392DF16B" w14:textId="77777777" w:rsidR="00A91D49" w:rsidRPr="00A91D49" w:rsidRDefault="00A91D49" w:rsidP="00A91D49">
      <w:pPr>
        <w:pStyle w:val="Heading2"/>
        <w:spacing w:before="100" w:beforeAutospacing="1" w:after="100" w:afterAutospacing="1"/>
        <w:rPr>
          <w:rFonts w:ascii="Times New Roman" w:hAnsi="Times New Roman" w:cs="Times New Roman"/>
          <w:sz w:val="22"/>
          <w:szCs w:val="22"/>
        </w:rPr>
      </w:pPr>
    </w:p>
    <w:p w14:paraId="41940E7D" w14:textId="77777777" w:rsidR="003037AA" w:rsidRPr="002979F3" w:rsidRDefault="003037AA" w:rsidP="00A91D49">
      <w:pPr>
        <w:pStyle w:val="Heading2"/>
        <w:spacing w:before="100" w:beforeAutospacing="1" w:after="100" w:afterAutospacing="1"/>
        <w:rPr>
          <w:rFonts w:ascii="Times New Roman" w:hAnsi="Times New Roman" w:cs="Times New Roman"/>
        </w:rPr>
      </w:pPr>
      <w:bookmarkStart w:id="249" w:name="_Toc478139663"/>
      <w:r w:rsidRPr="002979F3">
        <w:rPr>
          <w:rFonts w:ascii="Times New Roman" w:hAnsi="Times New Roman" w:cs="Times New Roman"/>
        </w:rPr>
        <w:t>Help Tab</w:t>
      </w:r>
      <w:bookmarkEnd w:id="249"/>
    </w:p>
    <w:p w14:paraId="41940E7E" w14:textId="77777777" w:rsidR="008279DE" w:rsidRPr="002979F3" w:rsidRDefault="008279DE" w:rsidP="002979F3">
      <w:pPr>
        <w:pStyle w:val="BodyText"/>
        <w:spacing w:before="100" w:beforeAutospacing="1" w:after="100" w:afterAutospacing="1"/>
      </w:pPr>
      <w:r w:rsidRPr="002979F3">
        <w:t xml:space="preserve">The user may access the Help files one of two ways.  For general help in learning about PPS-N, the user will select the Help Tab. </w:t>
      </w:r>
    </w:p>
    <w:p w14:paraId="41940E7F" w14:textId="77777777" w:rsidR="008279DE" w:rsidRPr="002979F3" w:rsidRDefault="00E97F9C" w:rsidP="002979F3">
      <w:pPr>
        <w:pStyle w:val="BodyText"/>
        <w:keepNext/>
        <w:spacing w:before="100" w:beforeAutospacing="1" w:after="100" w:afterAutospacing="1"/>
      </w:pPr>
      <w:r>
        <w:rPr>
          <w:noProof/>
        </w:rPr>
        <w:drawing>
          <wp:inline distT="0" distB="0" distL="0" distR="0" wp14:anchorId="41940FD3" wp14:editId="141F00B8">
            <wp:extent cx="5857336" cy="914400"/>
            <wp:effectExtent l="0" t="0" r="0" b="0"/>
            <wp:docPr id="79" name="Picture 29" descr="Help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elp Tab"/>
                    <pic:cNvPicPr>
                      <a:picLocks noChangeAspect="1" noChangeArrowheads="1"/>
                    </pic:cNvPicPr>
                  </pic:nvPicPr>
                  <pic:blipFill rotWithShape="1">
                    <a:blip r:embed="rId98">
                      <a:extLst>
                        <a:ext uri="{28A0092B-C50C-407E-A947-70E740481C1C}">
                          <a14:useLocalDpi xmlns:a14="http://schemas.microsoft.com/office/drawing/2010/main" val="0"/>
                        </a:ext>
                      </a:extLst>
                    </a:blip>
                    <a:srcRect r="15649"/>
                    <a:stretch/>
                  </pic:blipFill>
                  <pic:spPr bwMode="auto">
                    <a:xfrm>
                      <a:off x="0" y="0"/>
                      <a:ext cx="5857336"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41940E80" w14:textId="6020A075" w:rsidR="008279DE" w:rsidRPr="00197386" w:rsidRDefault="008279DE" w:rsidP="00197386">
      <w:pPr>
        <w:pStyle w:val="Caption"/>
        <w:spacing w:before="100" w:beforeAutospacing="1" w:after="100" w:afterAutospacing="1"/>
        <w:rPr>
          <w:rFonts w:ascii="Times New Roman" w:hAnsi="Times New Roman"/>
        </w:rPr>
      </w:pPr>
      <w:bookmarkStart w:id="250" w:name="_Toc47813961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79</w:t>
      </w:r>
      <w:r w:rsidR="00152CEF">
        <w:rPr>
          <w:rFonts w:ascii="Times New Roman" w:hAnsi="Times New Roman"/>
        </w:rPr>
        <w:fldChar w:fldCharType="end"/>
      </w:r>
      <w:r w:rsidRPr="002979F3">
        <w:rPr>
          <w:rFonts w:ascii="Times New Roman" w:hAnsi="Times New Roman"/>
        </w:rPr>
        <w:t>: Help Tab</w:t>
      </w:r>
      <w:bookmarkEnd w:id="250"/>
    </w:p>
    <w:p w14:paraId="41940E81" w14:textId="77777777" w:rsidR="008279DE" w:rsidRPr="00197386" w:rsidRDefault="008279DE" w:rsidP="002979F3">
      <w:pPr>
        <w:spacing w:before="100" w:beforeAutospacing="1" w:after="100" w:afterAutospacing="1"/>
        <w:rPr>
          <w:szCs w:val="22"/>
        </w:rPr>
      </w:pPr>
      <w:r w:rsidRPr="002979F3">
        <w:rPr>
          <w:szCs w:val="22"/>
        </w:rPr>
        <w:t xml:space="preserve">Selecting the Help tab launches the PPS-N Help application which is built using </w:t>
      </w:r>
      <w:proofErr w:type="spellStart"/>
      <w:r w:rsidRPr="002979F3">
        <w:rPr>
          <w:szCs w:val="22"/>
        </w:rPr>
        <w:t>RoboHelp</w:t>
      </w:r>
      <w:proofErr w:type="spellEnd"/>
      <w:r w:rsidRPr="002979F3">
        <w:rPr>
          <w:szCs w:val="22"/>
        </w:rPr>
        <w:t xml:space="preserve">. </w:t>
      </w:r>
      <w:r w:rsidR="00191219" w:rsidRPr="002979F3">
        <w:rPr>
          <w:szCs w:val="22"/>
        </w:rPr>
        <w:t>The main help page</w:t>
      </w:r>
      <w:r w:rsidRPr="002979F3">
        <w:rPr>
          <w:szCs w:val="22"/>
        </w:rPr>
        <w:t xml:space="preserve"> </w:t>
      </w:r>
      <w:r w:rsidR="00191219" w:rsidRPr="002979F3">
        <w:rPr>
          <w:szCs w:val="22"/>
        </w:rPr>
        <w:t>is</w:t>
      </w:r>
      <w:r w:rsidRPr="002979F3">
        <w:rPr>
          <w:szCs w:val="22"/>
        </w:rPr>
        <w:t xml:space="preserve"> shown below.</w:t>
      </w:r>
    </w:p>
    <w:p w14:paraId="41940E82" w14:textId="77777777" w:rsidR="00F17778" w:rsidRPr="002979F3" w:rsidRDefault="00E97F9C" w:rsidP="002979F3">
      <w:pPr>
        <w:keepNext/>
        <w:spacing w:before="100" w:beforeAutospacing="1" w:after="100" w:afterAutospacing="1"/>
      </w:pPr>
      <w:r>
        <w:rPr>
          <w:noProof/>
        </w:rPr>
        <w:drawing>
          <wp:inline distT="0" distB="0" distL="0" distR="0" wp14:anchorId="41940FD5" wp14:editId="41940FD6">
            <wp:extent cx="5937250" cy="4084320"/>
            <wp:effectExtent l="19050" t="19050" r="25400" b="11430"/>
            <wp:docPr id="80" name="Picture 30" descr="Main Help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in Help P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7250" cy="4084320"/>
                    </a:xfrm>
                    <a:prstGeom prst="rect">
                      <a:avLst/>
                    </a:prstGeom>
                    <a:noFill/>
                    <a:ln w="9525" cmpd="sng">
                      <a:solidFill>
                        <a:srgbClr val="4F81BD"/>
                      </a:solidFill>
                      <a:miter lim="800000"/>
                      <a:headEnd/>
                      <a:tailEnd/>
                    </a:ln>
                    <a:effectLst/>
                  </pic:spPr>
                </pic:pic>
              </a:graphicData>
            </a:graphic>
          </wp:inline>
        </w:drawing>
      </w:r>
    </w:p>
    <w:p w14:paraId="41940E83" w14:textId="1801DD13" w:rsidR="008279DE" w:rsidRPr="002979F3" w:rsidRDefault="00F17778" w:rsidP="002979F3">
      <w:pPr>
        <w:pStyle w:val="Caption"/>
        <w:spacing w:before="100" w:beforeAutospacing="1" w:after="100" w:afterAutospacing="1"/>
        <w:rPr>
          <w:rFonts w:ascii="Times New Roman" w:hAnsi="Times New Roman"/>
        </w:rPr>
      </w:pPr>
      <w:bookmarkStart w:id="251" w:name="_Toc47813961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80</w:t>
      </w:r>
      <w:r w:rsidR="00152CEF">
        <w:rPr>
          <w:rFonts w:ascii="Times New Roman" w:hAnsi="Times New Roman"/>
        </w:rPr>
        <w:fldChar w:fldCharType="end"/>
      </w:r>
      <w:r w:rsidRPr="002979F3">
        <w:rPr>
          <w:rFonts w:ascii="Times New Roman" w:hAnsi="Times New Roman"/>
        </w:rPr>
        <w:t>: Main Help Page</w:t>
      </w:r>
      <w:bookmarkEnd w:id="251"/>
    </w:p>
    <w:p w14:paraId="41940E84" w14:textId="6837E08A" w:rsidR="003037AA" w:rsidRPr="002979F3" w:rsidRDefault="00191219" w:rsidP="002979F3">
      <w:pPr>
        <w:spacing w:before="100" w:beforeAutospacing="1" w:after="100" w:afterAutospacing="1"/>
        <w:rPr>
          <w:szCs w:val="22"/>
        </w:rPr>
      </w:pPr>
      <w:r w:rsidRPr="002979F3">
        <w:rPr>
          <w:szCs w:val="22"/>
        </w:rPr>
        <w:t>The top menu bar has three selectable options on the left and then a search box on the right. The three left options include the following:</w:t>
      </w:r>
    </w:p>
    <w:p w14:paraId="41940E85" w14:textId="77777777" w:rsidR="00191219" w:rsidRPr="002979F3" w:rsidRDefault="00191219" w:rsidP="002A1E57">
      <w:pPr>
        <w:pStyle w:val="ListParagraph"/>
        <w:numPr>
          <w:ilvl w:val="0"/>
          <w:numId w:val="22"/>
        </w:numPr>
        <w:spacing w:before="100" w:beforeAutospacing="1" w:after="100" w:afterAutospacing="1"/>
        <w:rPr>
          <w:rFonts w:ascii="Times New Roman" w:hAnsi="Times New Roman"/>
        </w:rPr>
      </w:pPr>
      <w:r w:rsidRPr="002979F3">
        <w:rPr>
          <w:rFonts w:ascii="Times New Roman" w:hAnsi="Times New Roman"/>
        </w:rPr>
        <w:lastRenderedPageBreak/>
        <w:t>Contents – organized in folders based on the main menu items within PPS-N</w:t>
      </w:r>
    </w:p>
    <w:p w14:paraId="41940E86" w14:textId="77777777" w:rsidR="00191219" w:rsidRPr="002979F3" w:rsidRDefault="00191219" w:rsidP="002A1E57">
      <w:pPr>
        <w:pStyle w:val="ListParagraph"/>
        <w:numPr>
          <w:ilvl w:val="0"/>
          <w:numId w:val="22"/>
        </w:numPr>
        <w:spacing w:before="100" w:beforeAutospacing="1" w:after="100" w:afterAutospacing="1"/>
        <w:rPr>
          <w:rFonts w:ascii="Times New Roman" w:hAnsi="Times New Roman"/>
        </w:rPr>
      </w:pPr>
      <w:r w:rsidRPr="002979F3">
        <w:rPr>
          <w:rFonts w:ascii="Times New Roman" w:hAnsi="Times New Roman"/>
        </w:rPr>
        <w:t>Search – enter text to search for, along with options for highlighting search results and defining how many results to display per page</w:t>
      </w:r>
    </w:p>
    <w:p w14:paraId="41940E87" w14:textId="77777777" w:rsidR="00191219" w:rsidRPr="00197386" w:rsidRDefault="00191219" w:rsidP="002A1E57">
      <w:pPr>
        <w:pStyle w:val="ListParagraph"/>
        <w:numPr>
          <w:ilvl w:val="0"/>
          <w:numId w:val="22"/>
        </w:numPr>
        <w:spacing w:before="100" w:beforeAutospacing="1" w:after="100" w:afterAutospacing="1"/>
        <w:rPr>
          <w:rFonts w:ascii="Times New Roman" w:hAnsi="Times New Roman"/>
        </w:rPr>
      </w:pPr>
      <w:r w:rsidRPr="002979F3">
        <w:rPr>
          <w:rFonts w:ascii="Times New Roman" w:hAnsi="Times New Roman"/>
        </w:rPr>
        <w:t>Glossary – a list of terms and acronyms along with their definitions.</w:t>
      </w:r>
    </w:p>
    <w:p w14:paraId="41940E88" w14:textId="77777777" w:rsidR="008D612A" w:rsidRPr="002979F3" w:rsidRDefault="00191219" w:rsidP="002979F3">
      <w:pPr>
        <w:pStyle w:val="BodyText"/>
        <w:spacing w:before="100" w:beforeAutospacing="1" w:after="100" w:afterAutospacing="1"/>
      </w:pPr>
      <w:r w:rsidRPr="002979F3">
        <w:t>Images of these three options</w:t>
      </w:r>
      <w:r w:rsidR="0053477E" w:rsidRPr="002979F3">
        <w:t>, Contents, Search, and Glossary,</w:t>
      </w:r>
      <w:r w:rsidRPr="002979F3">
        <w:t xml:space="preserve"> are shown below.</w:t>
      </w:r>
    </w:p>
    <w:p w14:paraId="41940E89" w14:textId="77777777" w:rsidR="00B4397F" w:rsidRPr="002979F3" w:rsidRDefault="00E97F9C" w:rsidP="002979F3">
      <w:pPr>
        <w:pStyle w:val="BodyText"/>
        <w:keepNext/>
        <w:spacing w:before="100" w:beforeAutospacing="1" w:after="100" w:afterAutospacing="1"/>
      </w:pPr>
      <w:r>
        <w:rPr>
          <w:noProof/>
        </w:rPr>
        <w:drawing>
          <wp:inline distT="0" distB="0" distL="0" distR="0" wp14:anchorId="41940FD7" wp14:editId="426F3944">
            <wp:extent cx="1908175" cy="6022975"/>
            <wp:effectExtent l="19050" t="19050" r="15875" b="15875"/>
            <wp:docPr id="81" name="Picture 34" descr="Display of columns for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8175" cy="6022975"/>
                    </a:xfrm>
                    <a:prstGeom prst="rect">
                      <a:avLst/>
                    </a:prstGeom>
                    <a:noFill/>
                    <a:ln w="9525" cmpd="sng">
                      <a:solidFill>
                        <a:srgbClr val="4F81BD"/>
                      </a:solidFill>
                      <a:miter lim="800000"/>
                      <a:headEnd/>
                      <a:tailEnd/>
                    </a:ln>
                    <a:effectLst/>
                  </pic:spPr>
                </pic:pic>
              </a:graphicData>
            </a:graphic>
          </wp:inline>
        </w:drawing>
      </w:r>
      <w:r w:rsidR="00191219" w:rsidRPr="002979F3">
        <w:t xml:space="preserve"> </w:t>
      </w:r>
      <w:r>
        <w:rPr>
          <w:noProof/>
        </w:rPr>
        <w:drawing>
          <wp:inline distT="0" distB="0" distL="0" distR="0" wp14:anchorId="41940FD9" wp14:editId="436560F4">
            <wp:extent cx="1926590" cy="6022975"/>
            <wp:effectExtent l="19050" t="19050" r="16510" b="15875"/>
            <wp:docPr id="82" name="Picture 35" descr="Three Help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elp Option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6590" cy="6022975"/>
                    </a:xfrm>
                    <a:prstGeom prst="rect">
                      <a:avLst/>
                    </a:prstGeom>
                    <a:noFill/>
                    <a:ln w="9525" cmpd="sng">
                      <a:solidFill>
                        <a:srgbClr val="4F81BD"/>
                      </a:solidFill>
                      <a:miter lim="800000"/>
                      <a:headEnd/>
                      <a:tailEnd/>
                    </a:ln>
                    <a:effectLst/>
                  </pic:spPr>
                </pic:pic>
              </a:graphicData>
            </a:graphic>
          </wp:inline>
        </w:drawing>
      </w:r>
      <w:r w:rsidR="00191219" w:rsidRPr="002979F3">
        <w:t xml:space="preserve"> </w:t>
      </w:r>
      <w:r>
        <w:rPr>
          <w:noProof/>
        </w:rPr>
        <w:drawing>
          <wp:inline distT="0" distB="0" distL="0" distR="0" wp14:anchorId="41940FDB" wp14:editId="56A168BE">
            <wp:extent cx="1908175" cy="6022975"/>
            <wp:effectExtent l="19050" t="19050" r="15875" b="15875"/>
            <wp:docPr id="83" name="Picture 33" descr="Last column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8175" cy="6022975"/>
                    </a:xfrm>
                    <a:prstGeom prst="rect">
                      <a:avLst/>
                    </a:prstGeom>
                    <a:noFill/>
                    <a:ln w="9525" cmpd="sng">
                      <a:solidFill>
                        <a:srgbClr val="4F81BD"/>
                      </a:solidFill>
                      <a:miter lim="800000"/>
                      <a:headEnd/>
                      <a:tailEnd/>
                    </a:ln>
                    <a:effectLst/>
                  </pic:spPr>
                </pic:pic>
              </a:graphicData>
            </a:graphic>
          </wp:inline>
        </w:drawing>
      </w:r>
    </w:p>
    <w:p w14:paraId="41940E8A" w14:textId="03D84729" w:rsidR="00191219" w:rsidRPr="002979F3" w:rsidRDefault="00B4397F" w:rsidP="002979F3">
      <w:pPr>
        <w:pStyle w:val="Caption"/>
        <w:spacing w:before="100" w:beforeAutospacing="1" w:after="100" w:afterAutospacing="1"/>
        <w:rPr>
          <w:rFonts w:ascii="Times New Roman" w:hAnsi="Times New Roman"/>
        </w:rPr>
      </w:pPr>
      <w:bookmarkStart w:id="252" w:name="_Toc478139616"/>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81</w:t>
      </w:r>
      <w:r w:rsidR="00152CEF">
        <w:rPr>
          <w:rFonts w:ascii="Times New Roman" w:hAnsi="Times New Roman"/>
        </w:rPr>
        <w:fldChar w:fldCharType="end"/>
      </w:r>
      <w:r w:rsidRPr="002979F3">
        <w:rPr>
          <w:rFonts w:ascii="Times New Roman" w:hAnsi="Times New Roman"/>
        </w:rPr>
        <w:t>: Help Options</w:t>
      </w:r>
      <w:bookmarkEnd w:id="252"/>
    </w:p>
    <w:p w14:paraId="41940E8B" w14:textId="77777777" w:rsidR="0053477E" w:rsidRPr="002979F3" w:rsidRDefault="0053477E" w:rsidP="002979F3">
      <w:pPr>
        <w:pStyle w:val="BodyText"/>
        <w:spacing w:before="100" w:beforeAutospacing="1" w:after="100" w:afterAutospacing="1"/>
      </w:pPr>
      <w:r w:rsidRPr="002979F3">
        <w:t xml:space="preserve">Additionally, PPS-N provides page-level, context-sensitive help. When the user has a question about using a specific page within PPS-N, the user can select the </w:t>
      </w:r>
      <w:r w:rsidR="00B4397F" w:rsidRPr="002979F3">
        <w:t>Page Help link as shown below.</w:t>
      </w:r>
    </w:p>
    <w:p w14:paraId="41940E8C" w14:textId="77777777" w:rsidR="00B4397F" w:rsidRPr="002979F3" w:rsidRDefault="00E97F9C" w:rsidP="002979F3">
      <w:pPr>
        <w:pStyle w:val="BodyText"/>
        <w:keepNext/>
        <w:spacing w:before="100" w:beforeAutospacing="1" w:after="100" w:afterAutospacing="1"/>
      </w:pPr>
      <w:r>
        <w:rPr>
          <w:noProof/>
        </w:rPr>
        <w:lastRenderedPageBreak/>
        <w:drawing>
          <wp:inline distT="0" distB="0" distL="0" distR="0" wp14:anchorId="41940FDD" wp14:editId="3D7443F2">
            <wp:extent cx="5930294" cy="1362974"/>
            <wp:effectExtent l="0" t="0" r="0" b="8890"/>
            <wp:docPr id="84" name="Picture 36" descr="Pag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 Help"/>
                    <pic:cNvPicPr>
                      <a:picLocks noChangeAspect="1" noChangeArrowheads="1"/>
                    </pic:cNvPicPr>
                  </pic:nvPicPr>
                  <pic:blipFill rotWithShape="1">
                    <a:blip r:embed="rId103">
                      <a:extLst>
                        <a:ext uri="{28A0092B-C50C-407E-A947-70E740481C1C}">
                          <a14:useLocalDpi xmlns:a14="http://schemas.microsoft.com/office/drawing/2010/main" val="0"/>
                        </a:ext>
                      </a:extLst>
                    </a:blip>
                    <a:srcRect t="24039"/>
                    <a:stretch/>
                  </pic:blipFill>
                  <pic:spPr bwMode="auto">
                    <a:xfrm>
                      <a:off x="0" y="0"/>
                      <a:ext cx="5943600" cy="1366032"/>
                    </a:xfrm>
                    <a:prstGeom prst="rect">
                      <a:avLst/>
                    </a:prstGeom>
                    <a:noFill/>
                    <a:ln>
                      <a:noFill/>
                    </a:ln>
                    <a:extLst>
                      <a:ext uri="{53640926-AAD7-44D8-BBD7-CCE9431645EC}">
                        <a14:shadowObscured xmlns:a14="http://schemas.microsoft.com/office/drawing/2010/main"/>
                      </a:ext>
                    </a:extLst>
                  </pic:spPr>
                </pic:pic>
              </a:graphicData>
            </a:graphic>
          </wp:inline>
        </w:drawing>
      </w:r>
    </w:p>
    <w:p w14:paraId="41940E8D" w14:textId="4A47C0AC" w:rsidR="0053477E" w:rsidRPr="002979F3" w:rsidRDefault="00B4397F" w:rsidP="002979F3">
      <w:pPr>
        <w:pStyle w:val="Caption"/>
        <w:spacing w:before="100" w:beforeAutospacing="1" w:after="100" w:afterAutospacing="1"/>
        <w:rPr>
          <w:rFonts w:ascii="Times New Roman" w:hAnsi="Times New Roman"/>
        </w:rPr>
      </w:pPr>
      <w:bookmarkStart w:id="253" w:name="_Toc478139617"/>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82</w:t>
      </w:r>
      <w:r w:rsidR="00152CEF">
        <w:rPr>
          <w:rFonts w:ascii="Times New Roman" w:hAnsi="Times New Roman"/>
        </w:rPr>
        <w:fldChar w:fldCharType="end"/>
      </w:r>
      <w:r w:rsidRPr="002979F3">
        <w:rPr>
          <w:rFonts w:ascii="Times New Roman" w:hAnsi="Times New Roman"/>
        </w:rPr>
        <w:t>: Page Help</w:t>
      </w:r>
      <w:bookmarkEnd w:id="253"/>
    </w:p>
    <w:p w14:paraId="41940E8E" w14:textId="77777777" w:rsidR="00B4397F" w:rsidRPr="002979F3" w:rsidRDefault="00B4397F" w:rsidP="002979F3">
      <w:pPr>
        <w:pStyle w:val="BodyText"/>
        <w:spacing w:before="100" w:beforeAutospacing="1" w:after="100" w:afterAutospacing="1"/>
      </w:pPr>
      <w:r w:rsidRPr="002979F3">
        <w:t xml:space="preserve">When the user clicks the Page Help link, the </w:t>
      </w:r>
      <w:proofErr w:type="spellStart"/>
      <w:r w:rsidRPr="002979F3">
        <w:t>RoboHelp</w:t>
      </w:r>
      <w:proofErr w:type="spellEnd"/>
      <w:r w:rsidRPr="002979F3">
        <w:t xml:space="preserve"> application will launch and display the appropriate content based on the page.  As an example, when the user selected the Page Help link shown above, the following Simple Search window will appear.</w:t>
      </w:r>
    </w:p>
    <w:p w14:paraId="41940E8F" w14:textId="77777777" w:rsidR="00F17778" w:rsidRPr="002979F3" w:rsidRDefault="00E97F9C" w:rsidP="002979F3">
      <w:pPr>
        <w:pStyle w:val="BodyText"/>
        <w:keepNext/>
        <w:spacing w:before="100" w:beforeAutospacing="1" w:after="100" w:afterAutospacing="1"/>
      </w:pPr>
      <w:r>
        <w:rPr>
          <w:noProof/>
        </w:rPr>
        <w:drawing>
          <wp:inline distT="0" distB="0" distL="0" distR="0" wp14:anchorId="41940FDF" wp14:editId="41940FE0">
            <wp:extent cx="5937250" cy="1524000"/>
            <wp:effectExtent l="19050" t="19050" r="25400" b="19050"/>
            <wp:docPr id="85" name="Picture 37" descr="Context-Sensitive Pag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text-Sensitive Page Hel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7250" cy="1524000"/>
                    </a:xfrm>
                    <a:prstGeom prst="rect">
                      <a:avLst/>
                    </a:prstGeom>
                    <a:noFill/>
                    <a:ln w="9525" cmpd="sng">
                      <a:solidFill>
                        <a:srgbClr val="4F81BD"/>
                      </a:solidFill>
                      <a:miter lim="800000"/>
                      <a:headEnd/>
                      <a:tailEnd/>
                    </a:ln>
                    <a:effectLst/>
                  </pic:spPr>
                </pic:pic>
              </a:graphicData>
            </a:graphic>
          </wp:inline>
        </w:drawing>
      </w:r>
    </w:p>
    <w:p w14:paraId="41940E90" w14:textId="01CC20E8" w:rsidR="00B4397F" w:rsidRPr="002979F3" w:rsidRDefault="00F17778" w:rsidP="002979F3">
      <w:pPr>
        <w:pStyle w:val="Caption"/>
        <w:spacing w:before="100" w:beforeAutospacing="1" w:after="100" w:afterAutospacing="1"/>
        <w:rPr>
          <w:rFonts w:ascii="Times New Roman" w:hAnsi="Times New Roman"/>
        </w:rPr>
      </w:pPr>
      <w:bookmarkStart w:id="254" w:name="_Toc478139618"/>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83</w:t>
      </w:r>
      <w:r w:rsidR="00152CEF">
        <w:rPr>
          <w:rFonts w:ascii="Times New Roman" w:hAnsi="Times New Roman"/>
        </w:rPr>
        <w:fldChar w:fldCharType="end"/>
      </w:r>
      <w:r w:rsidRPr="002979F3">
        <w:rPr>
          <w:rFonts w:ascii="Times New Roman" w:hAnsi="Times New Roman"/>
        </w:rPr>
        <w:t>: Context-Sensitive Page Help</w:t>
      </w:r>
      <w:bookmarkEnd w:id="254"/>
    </w:p>
    <w:p w14:paraId="41940E91" w14:textId="77777777" w:rsidR="00B4397F" w:rsidRPr="002979F3" w:rsidRDefault="00B4397F" w:rsidP="002979F3">
      <w:pPr>
        <w:pStyle w:val="BodyText"/>
        <w:spacing w:before="100" w:beforeAutospacing="1" w:after="100" w:afterAutospacing="1"/>
      </w:pPr>
      <w:r w:rsidRPr="002979F3">
        <w:t xml:space="preserve">If the user clicks the Show link in the upper left of the window, the panel with the three options described above will appear.  </w:t>
      </w:r>
    </w:p>
    <w:p w14:paraId="41940E92" w14:textId="77777777" w:rsidR="00B4397F" w:rsidRPr="002979F3" w:rsidRDefault="00B4397F" w:rsidP="002979F3">
      <w:pPr>
        <w:pStyle w:val="BodyText"/>
        <w:spacing w:before="100" w:beforeAutospacing="1" w:after="100" w:afterAutospacing="1"/>
      </w:pPr>
      <w:r w:rsidRPr="002979F3">
        <w:t>The user may use the breadcrumb navigational path shown in the upper right to visit the Home or Manage PPS Tab pages.</w:t>
      </w:r>
    </w:p>
    <w:p w14:paraId="41940E93" w14:textId="77777777" w:rsidR="00B4397F" w:rsidRPr="002979F3" w:rsidRDefault="00B4397F" w:rsidP="002979F3">
      <w:pPr>
        <w:pStyle w:val="BodyText"/>
        <w:spacing w:before="100" w:beforeAutospacing="1" w:after="100" w:afterAutospacing="1"/>
      </w:pPr>
      <w:r w:rsidRPr="002979F3">
        <w:t xml:space="preserve">The user may also use links within the text to navigate to related pages, such as Perform a Simple Search which is shown in the lower portion of the figure above. </w:t>
      </w:r>
    </w:p>
    <w:p w14:paraId="41940E94" w14:textId="54C7B5B1" w:rsidR="0015405E" w:rsidRPr="002979F3" w:rsidRDefault="0015405E" w:rsidP="002979F3">
      <w:pPr>
        <w:spacing w:before="100" w:beforeAutospacing="1" w:after="100" w:afterAutospacing="1"/>
      </w:pPr>
    </w:p>
    <w:p w14:paraId="41940E95" w14:textId="77777777" w:rsidR="0015405E" w:rsidRPr="002979F3" w:rsidRDefault="0015405E" w:rsidP="00A91D49">
      <w:pPr>
        <w:pStyle w:val="Heading2"/>
        <w:pageBreakBefore/>
        <w:spacing w:before="100" w:beforeAutospacing="1" w:after="100" w:afterAutospacing="1"/>
        <w:rPr>
          <w:rFonts w:ascii="Times New Roman" w:hAnsi="Times New Roman" w:cs="Times New Roman"/>
        </w:rPr>
      </w:pPr>
      <w:bookmarkStart w:id="255" w:name="_Toc478139664"/>
      <w:r w:rsidRPr="002979F3">
        <w:rPr>
          <w:rFonts w:ascii="Times New Roman" w:hAnsi="Times New Roman" w:cs="Times New Roman"/>
        </w:rPr>
        <w:lastRenderedPageBreak/>
        <w:t>Manage Application Tab – for Supervisor Roles Only</w:t>
      </w:r>
      <w:bookmarkEnd w:id="255"/>
    </w:p>
    <w:p w14:paraId="41940E96" w14:textId="77777777" w:rsidR="00590FFD" w:rsidRPr="002979F3" w:rsidRDefault="00590FFD" w:rsidP="002979F3">
      <w:pPr>
        <w:pStyle w:val="BodyText"/>
        <w:spacing w:before="100" w:beforeAutospacing="1" w:after="100" w:afterAutospacing="1"/>
      </w:pPr>
      <w:r w:rsidRPr="002979F3">
        <w:t>Users who have a Supervisor Role will also have access to one other tab, Manage Application, as shown below.</w:t>
      </w:r>
    </w:p>
    <w:p w14:paraId="41940E97" w14:textId="77777777" w:rsidR="001B5DA3" w:rsidRPr="002979F3" w:rsidRDefault="00E97F9C" w:rsidP="002979F3">
      <w:pPr>
        <w:pStyle w:val="BodyText"/>
        <w:keepNext/>
        <w:spacing w:before="100" w:beforeAutospacing="1" w:after="100" w:afterAutospacing="1"/>
      </w:pPr>
      <w:r>
        <w:rPr>
          <w:noProof/>
        </w:rPr>
        <w:drawing>
          <wp:inline distT="0" distB="0" distL="0" distR="0" wp14:anchorId="41940FE1" wp14:editId="3ED769CC">
            <wp:extent cx="5934974" cy="1431383"/>
            <wp:effectExtent l="0" t="0" r="8890" b="0"/>
            <wp:docPr id="86" name="Picture 38" descr="Manage Applic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nage Application Tab"/>
                    <pic:cNvPicPr>
                      <a:picLocks noChangeAspect="1" noChangeArrowheads="1"/>
                    </pic:cNvPicPr>
                  </pic:nvPicPr>
                  <pic:blipFill rotWithShape="1">
                    <a:blip r:embed="rId105">
                      <a:extLst>
                        <a:ext uri="{28A0092B-C50C-407E-A947-70E740481C1C}">
                          <a14:useLocalDpi xmlns:a14="http://schemas.microsoft.com/office/drawing/2010/main" val="0"/>
                        </a:ext>
                      </a:extLst>
                    </a:blip>
                    <a:srcRect t="24553"/>
                    <a:stretch/>
                  </pic:blipFill>
                  <pic:spPr bwMode="auto">
                    <a:xfrm>
                      <a:off x="0" y="0"/>
                      <a:ext cx="5931535" cy="1430554"/>
                    </a:xfrm>
                    <a:prstGeom prst="rect">
                      <a:avLst/>
                    </a:prstGeom>
                    <a:noFill/>
                    <a:ln>
                      <a:noFill/>
                    </a:ln>
                    <a:extLst>
                      <a:ext uri="{53640926-AAD7-44D8-BBD7-CCE9431645EC}">
                        <a14:shadowObscured xmlns:a14="http://schemas.microsoft.com/office/drawing/2010/main"/>
                      </a:ext>
                    </a:extLst>
                  </pic:spPr>
                </pic:pic>
              </a:graphicData>
            </a:graphic>
          </wp:inline>
        </w:drawing>
      </w:r>
    </w:p>
    <w:p w14:paraId="41940E98" w14:textId="5760ADAA" w:rsidR="00590FFD" w:rsidRPr="00197386" w:rsidRDefault="001B5DA3" w:rsidP="00197386">
      <w:pPr>
        <w:pStyle w:val="Caption"/>
        <w:spacing w:before="100" w:beforeAutospacing="1" w:after="100" w:afterAutospacing="1"/>
        <w:rPr>
          <w:rFonts w:ascii="Times New Roman" w:hAnsi="Times New Roman"/>
        </w:rPr>
      </w:pPr>
      <w:bookmarkStart w:id="256" w:name="_Toc478139619"/>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84</w:t>
      </w:r>
      <w:r w:rsidR="00152CEF">
        <w:rPr>
          <w:rFonts w:ascii="Times New Roman" w:hAnsi="Times New Roman"/>
        </w:rPr>
        <w:fldChar w:fldCharType="end"/>
      </w:r>
      <w:r w:rsidRPr="002979F3">
        <w:rPr>
          <w:rFonts w:ascii="Times New Roman" w:hAnsi="Times New Roman"/>
        </w:rPr>
        <w:t>: Manage Application Tab</w:t>
      </w:r>
      <w:bookmarkEnd w:id="256"/>
    </w:p>
    <w:p w14:paraId="41940E99" w14:textId="77777777" w:rsidR="0015405E" w:rsidRPr="002979F3" w:rsidRDefault="00590FFD" w:rsidP="002979F3">
      <w:pPr>
        <w:pStyle w:val="BodyText"/>
        <w:spacing w:before="100" w:beforeAutospacing="1" w:after="100" w:afterAutospacing="1"/>
      </w:pPr>
      <w:r w:rsidRPr="002979F3">
        <w:t>This tab provides access to four other tabs:</w:t>
      </w:r>
    </w:p>
    <w:p w14:paraId="41940E9A" w14:textId="77777777" w:rsidR="00590FFD" w:rsidRPr="002979F3" w:rsidRDefault="00590FFD" w:rsidP="002A1E57">
      <w:pPr>
        <w:pStyle w:val="BodyText"/>
        <w:numPr>
          <w:ilvl w:val="0"/>
          <w:numId w:val="23"/>
        </w:numPr>
        <w:spacing w:before="100" w:beforeAutospacing="1" w:after="100" w:afterAutospacing="1"/>
      </w:pPr>
      <w:r w:rsidRPr="002979F3">
        <w:t xml:space="preserve">Domain Mapping – </w:t>
      </w:r>
      <w:r w:rsidR="000D1504" w:rsidRPr="002979F3">
        <w:t>associate PPS-N terms with FDB terms</w:t>
      </w:r>
    </w:p>
    <w:p w14:paraId="41940E9B" w14:textId="77777777" w:rsidR="00590FFD" w:rsidRPr="002979F3" w:rsidRDefault="00590FFD" w:rsidP="002A1E57">
      <w:pPr>
        <w:pStyle w:val="BodyText"/>
        <w:numPr>
          <w:ilvl w:val="0"/>
          <w:numId w:val="23"/>
        </w:numPr>
        <w:spacing w:before="100" w:beforeAutospacing="1" w:after="100" w:afterAutospacing="1"/>
      </w:pPr>
      <w:r w:rsidRPr="002979F3">
        <w:t>System Data –</w:t>
      </w:r>
      <w:r w:rsidR="000D1504" w:rsidRPr="002979F3">
        <w:t xml:space="preserve"> the FDB Control Process panel which allows for scheduling of various PPS-N tasks</w:t>
      </w:r>
    </w:p>
    <w:p w14:paraId="41940E9C" w14:textId="77777777" w:rsidR="00590FFD" w:rsidRPr="002979F3" w:rsidRDefault="00590FFD" w:rsidP="002A1E57">
      <w:pPr>
        <w:pStyle w:val="BodyText"/>
        <w:numPr>
          <w:ilvl w:val="0"/>
          <w:numId w:val="23"/>
        </w:numPr>
        <w:spacing w:before="100" w:beforeAutospacing="1" w:after="100" w:afterAutospacing="1"/>
      </w:pPr>
      <w:r w:rsidRPr="002979F3">
        <w:t>User Roles –</w:t>
      </w:r>
      <w:r w:rsidR="000D1504" w:rsidRPr="002979F3">
        <w:t xml:space="preserve"> define roles and respective access permissions to various PPS-N users</w:t>
      </w:r>
    </w:p>
    <w:p w14:paraId="41940E9D" w14:textId="77777777" w:rsidR="00590FFD" w:rsidRPr="002979F3" w:rsidRDefault="00590FFD" w:rsidP="002A1E57">
      <w:pPr>
        <w:pStyle w:val="BodyText"/>
        <w:numPr>
          <w:ilvl w:val="0"/>
          <w:numId w:val="23"/>
        </w:numPr>
        <w:spacing w:before="100" w:beforeAutospacing="1" w:after="100" w:afterAutospacing="1"/>
      </w:pPr>
      <w:r w:rsidRPr="002979F3">
        <w:t>Edit Home Page –</w:t>
      </w:r>
      <w:r w:rsidR="000D1504" w:rsidRPr="002979F3">
        <w:t xml:space="preserve"> use a form to edit the Home page content</w:t>
      </w:r>
    </w:p>
    <w:p w14:paraId="41940E9E" w14:textId="77777777" w:rsidR="00590FFD" w:rsidRPr="002979F3" w:rsidRDefault="000D1504" w:rsidP="002979F3">
      <w:pPr>
        <w:pStyle w:val="BodyText"/>
        <w:spacing w:before="100" w:beforeAutospacing="1" w:after="100" w:afterAutospacing="1"/>
      </w:pPr>
      <w:r w:rsidRPr="002979F3">
        <w:t>Each of these is described on subsequent pages.</w:t>
      </w:r>
    </w:p>
    <w:p w14:paraId="41940E9F" w14:textId="0C923A2B" w:rsidR="00563C8F" w:rsidRPr="002979F3" w:rsidRDefault="00563C8F" w:rsidP="002979F3">
      <w:pPr>
        <w:spacing w:before="100" w:beforeAutospacing="1" w:after="100" w:afterAutospacing="1"/>
      </w:pPr>
    </w:p>
    <w:p w14:paraId="41940EA0" w14:textId="77777777" w:rsidR="00563C8F" w:rsidRPr="002979F3" w:rsidRDefault="00563C8F" w:rsidP="004001A5">
      <w:pPr>
        <w:pStyle w:val="Heading3"/>
      </w:pPr>
      <w:bookmarkStart w:id="257" w:name="_Toc478139665"/>
      <w:r w:rsidRPr="002979F3">
        <w:t xml:space="preserve">Domain Mapping </w:t>
      </w:r>
      <w:proofErr w:type="gramStart"/>
      <w:r w:rsidRPr="002979F3">
        <w:t>Tab  –</w:t>
      </w:r>
      <w:proofErr w:type="gramEnd"/>
      <w:r w:rsidRPr="002979F3">
        <w:t xml:space="preserve"> for Supervisor Roles Only</w:t>
      </w:r>
      <w:bookmarkEnd w:id="257"/>
    </w:p>
    <w:p w14:paraId="41940EA1" w14:textId="77777777" w:rsidR="00563C8F" w:rsidRPr="002979F3" w:rsidRDefault="001B5DA3" w:rsidP="002979F3">
      <w:pPr>
        <w:pStyle w:val="BodyText"/>
        <w:spacing w:before="100" w:beforeAutospacing="1" w:after="100" w:afterAutospacing="1"/>
      </w:pPr>
      <w:r w:rsidRPr="002979F3">
        <w:t xml:space="preserve">The </w:t>
      </w:r>
      <w:r w:rsidR="00895F4E" w:rsidRPr="002979F3">
        <w:t>user</w:t>
      </w:r>
      <w:r w:rsidRPr="002979F3">
        <w:t xml:space="preserve"> may select the Domain Mapping tab to associate (map) PPS-N terms to FDB terms</w:t>
      </w:r>
      <w:r w:rsidR="00563C8F" w:rsidRPr="002979F3">
        <w:t>.</w:t>
      </w:r>
    </w:p>
    <w:p w14:paraId="41940EA2" w14:textId="77777777" w:rsidR="00F17778" w:rsidRPr="002979F3" w:rsidRDefault="00E97F9C" w:rsidP="002979F3">
      <w:pPr>
        <w:pStyle w:val="BodyText"/>
        <w:keepNext/>
        <w:spacing w:before="100" w:beforeAutospacing="1" w:after="100" w:afterAutospacing="1"/>
      </w:pPr>
      <w:r>
        <w:rPr>
          <w:noProof/>
        </w:rPr>
        <w:drawing>
          <wp:inline distT="0" distB="0" distL="0" distR="0" wp14:anchorId="41940FE3" wp14:editId="3DB3F392">
            <wp:extent cx="5944976" cy="1043797"/>
            <wp:effectExtent l="0" t="0" r="0" b="4445"/>
            <wp:docPr id="87" name="Picture 42" descr="Domain Mappin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main Mapping Tab"/>
                    <pic:cNvPicPr>
                      <a:picLocks noChangeAspect="1" noChangeArrowheads="1"/>
                    </pic:cNvPicPr>
                  </pic:nvPicPr>
                  <pic:blipFill rotWithShape="1">
                    <a:blip r:embed="rId106">
                      <a:extLst>
                        <a:ext uri="{28A0092B-C50C-407E-A947-70E740481C1C}">
                          <a14:useLocalDpi xmlns:a14="http://schemas.microsoft.com/office/drawing/2010/main" val="0"/>
                        </a:ext>
                      </a:extLst>
                    </a:blip>
                    <a:srcRect t="24845"/>
                    <a:stretch/>
                  </pic:blipFill>
                  <pic:spPr bwMode="auto">
                    <a:xfrm>
                      <a:off x="0" y="0"/>
                      <a:ext cx="5949950" cy="1044670"/>
                    </a:xfrm>
                    <a:prstGeom prst="rect">
                      <a:avLst/>
                    </a:prstGeom>
                    <a:noFill/>
                    <a:ln>
                      <a:noFill/>
                    </a:ln>
                    <a:extLst>
                      <a:ext uri="{53640926-AAD7-44D8-BBD7-CCE9431645EC}">
                        <a14:shadowObscured xmlns:a14="http://schemas.microsoft.com/office/drawing/2010/main"/>
                      </a:ext>
                    </a:extLst>
                  </pic:spPr>
                </pic:pic>
              </a:graphicData>
            </a:graphic>
          </wp:inline>
        </w:drawing>
      </w:r>
    </w:p>
    <w:p w14:paraId="41940EA3" w14:textId="6D07D1ED" w:rsidR="00563C8F" w:rsidRPr="002979F3" w:rsidRDefault="00F17778" w:rsidP="002979F3">
      <w:pPr>
        <w:pStyle w:val="Caption"/>
        <w:spacing w:before="100" w:beforeAutospacing="1" w:after="100" w:afterAutospacing="1"/>
        <w:rPr>
          <w:rFonts w:ascii="Times New Roman" w:hAnsi="Times New Roman"/>
        </w:rPr>
      </w:pPr>
      <w:bookmarkStart w:id="258" w:name="_Toc478139620"/>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85</w:t>
      </w:r>
      <w:r w:rsidR="00152CEF">
        <w:rPr>
          <w:rFonts w:ascii="Times New Roman" w:hAnsi="Times New Roman"/>
        </w:rPr>
        <w:fldChar w:fldCharType="end"/>
      </w:r>
      <w:r w:rsidRPr="002979F3">
        <w:rPr>
          <w:rFonts w:ascii="Times New Roman" w:hAnsi="Times New Roman"/>
        </w:rPr>
        <w:t>: Domain Mapping Tab</w:t>
      </w:r>
      <w:bookmarkEnd w:id="258"/>
    </w:p>
    <w:p w14:paraId="41940EA4" w14:textId="77777777" w:rsidR="001B5DA3" w:rsidRPr="002979F3" w:rsidRDefault="001B5DA3" w:rsidP="002979F3">
      <w:pPr>
        <w:pStyle w:val="BodyText"/>
        <w:spacing w:before="100" w:beforeAutospacing="1" w:after="100" w:afterAutospacing="1"/>
      </w:pPr>
      <w:r w:rsidRPr="002979F3">
        <w:t>The user will first select one of the options in the Domain dropdown list as shown below.  The user also has the option to enter an Entry Date</w:t>
      </w:r>
      <w:r w:rsidR="000A2FBF" w:rsidRPr="002979F3">
        <w:t xml:space="preserve"> which will filter the results beginning with that date to the present.</w:t>
      </w:r>
    </w:p>
    <w:p w14:paraId="41940EA5" w14:textId="77777777" w:rsidR="00F17778" w:rsidRPr="002979F3" w:rsidRDefault="00E97F9C" w:rsidP="002979F3">
      <w:pPr>
        <w:pStyle w:val="BodyText"/>
        <w:keepNext/>
        <w:spacing w:before="100" w:beforeAutospacing="1" w:after="100" w:afterAutospacing="1"/>
      </w:pPr>
      <w:r>
        <w:rPr>
          <w:noProof/>
        </w:rPr>
        <w:lastRenderedPageBreak/>
        <w:drawing>
          <wp:inline distT="0" distB="0" distL="0" distR="0" wp14:anchorId="41940FE5" wp14:editId="5035C302">
            <wp:extent cx="5930425" cy="1052423"/>
            <wp:effectExtent l="0" t="0" r="0" b="0"/>
            <wp:docPr id="88" name="Picture 43" descr="Domains for Domain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mains for Domain Mapping"/>
                    <pic:cNvPicPr>
                      <a:picLocks noChangeAspect="1" noChangeArrowheads="1"/>
                    </pic:cNvPicPr>
                  </pic:nvPicPr>
                  <pic:blipFill rotWithShape="1">
                    <a:blip r:embed="rId107">
                      <a:extLst>
                        <a:ext uri="{28A0092B-C50C-407E-A947-70E740481C1C}">
                          <a14:useLocalDpi xmlns:a14="http://schemas.microsoft.com/office/drawing/2010/main" val="0"/>
                        </a:ext>
                      </a:extLst>
                    </a:blip>
                    <a:srcRect t="24692"/>
                    <a:stretch/>
                  </pic:blipFill>
                  <pic:spPr bwMode="auto">
                    <a:xfrm>
                      <a:off x="0" y="0"/>
                      <a:ext cx="5949950" cy="1055888"/>
                    </a:xfrm>
                    <a:prstGeom prst="rect">
                      <a:avLst/>
                    </a:prstGeom>
                    <a:noFill/>
                    <a:ln>
                      <a:noFill/>
                    </a:ln>
                    <a:extLst>
                      <a:ext uri="{53640926-AAD7-44D8-BBD7-CCE9431645EC}">
                        <a14:shadowObscured xmlns:a14="http://schemas.microsoft.com/office/drawing/2010/main"/>
                      </a:ext>
                    </a:extLst>
                  </pic:spPr>
                </pic:pic>
              </a:graphicData>
            </a:graphic>
          </wp:inline>
        </w:drawing>
      </w:r>
    </w:p>
    <w:p w14:paraId="41940EA6" w14:textId="17EF5C84" w:rsidR="000A2FBF" w:rsidRPr="00197386" w:rsidRDefault="00F17778" w:rsidP="00197386">
      <w:pPr>
        <w:pStyle w:val="Caption"/>
        <w:spacing w:before="100" w:beforeAutospacing="1" w:after="100" w:afterAutospacing="1"/>
        <w:rPr>
          <w:rFonts w:ascii="Times New Roman" w:hAnsi="Times New Roman"/>
        </w:rPr>
      </w:pPr>
      <w:bookmarkStart w:id="259" w:name="_Toc478139621"/>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86</w:t>
      </w:r>
      <w:r w:rsidR="00152CEF">
        <w:rPr>
          <w:rFonts w:ascii="Times New Roman" w:hAnsi="Times New Roman"/>
        </w:rPr>
        <w:fldChar w:fldCharType="end"/>
      </w:r>
      <w:r w:rsidRPr="002979F3">
        <w:rPr>
          <w:rFonts w:ascii="Times New Roman" w:hAnsi="Times New Roman"/>
        </w:rPr>
        <w:t>: Domains for Domain Mapping</w:t>
      </w:r>
      <w:bookmarkEnd w:id="259"/>
    </w:p>
    <w:p w14:paraId="41940EA7" w14:textId="278EABC4" w:rsidR="000A2FBF" w:rsidRPr="002979F3" w:rsidRDefault="000A2FBF" w:rsidP="002979F3">
      <w:pPr>
        <w:pStyle w:val="BodyText"/>
        <w:spacing w:before="100" w:beforeAutospacing="1" w:after="100" w:afterAutospacing="1"/>
      </w:pPr>
      <w:r w:rsidRPr="002979F3">
        <w:t>Regardless of the Domain selected, the results tables all use the same presentation format as shown below:</w:t>
      </w:r>
    </w:p>
    <w:p w14:paraId="41940EA8" w14:textId="77777777" w:rsidR="00F17778" w:rsidRPr="002979F3" w:rsidRDefault="00E97F9C" w:rsidP="002979F3">
      <w:pPr>
        <w:pStyle w:val="BodyText"/>
        <w:keepNext/>
        <w:spacing w:before="100" w:beforeAutospacing="1" w:after="100" w:afterAutospacing="1"/>
      </w:pPr>
      <w:r>
        <w:rPr>
          <w:noProof/>
        </w:rPr>
        <w:drawing>
          <wp:inline distT="0" distB="0" distL="0" distR="0" wp14:anchorId="41940FE7" wp14:editId="399E091B">
            <wp:extent cx="5951237" cy="4908430"/>
            <wp:effectExtent l="0" t="0" r="0" b="6985"/>
            <wp:docPr id="89" name="Picture 44" descr="Domain Mapping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main Mapping Tables"/>
                    <pic:cNvPicPr>
                      <a:picLocks noChangeAspect="1" noChangeArrowheads="1"/>
                    </pic:cNvPicPr>
                  </pic:nvPicPr>
                  <pic:blipFill rotWithShape="1">
                    <a:blip r:embed="rId108">
                      <a:extLst>
                        <a:ext uri="{28A0092B-C50C-407E-A947-70E740481C1C}">
                          <a14:useLocalDpi xmlns:a14="http://schemas.microsoft.com/office/drawing/2010/main" val="0"/>
                        </a:ext>
                      </a:extLst>
                    </a:blip>
                    <a:srcRect t="6722"/>
                    <a:stretch/>
                  </pic:blipFill>
                  <pic:spPr bwMode="auto">
                    <a:xfrm>
                      <a:off x="0" y="0"/>
                      <a:ext cx="5949950" cy="4907368"/>
                    </a:xfrm>
                    <a:prstGeom prst="rect">
                      <a:avLst/>
                    </a:prstGeom>
                    <a:noFill/>
                    <a:ln>
                      <a:noFill/>
                    </a:ln>
                    <a:extLst>
                      <a:ext uri="{53640926-AAD7-44D8-BBD7-CCE9431645EC}">
                        <a14:shadowObscured xmlns:a14="http://schemas.microsoft.com/office/drawing/2010/main"/>
                      </a:ext>
                    </a:extLst>
                  </pic:spPr>
                </pic:pic>
              </a:graphicData>
            </a:graphic>
          </wp:inline>
        </w:drawing>
      </w:r>
    </w:p>
    <w:p w14:paraId="41940EA9" w14:textId="1A68904F" w:rsidR="00563C8F" w:rsidRPr="002979F3" w:rsidRDefault="00F17778" w:rsidP="002979F3">
      <w:pPr>
        <w:pStyle w:val="Caption"/>
        <w:spacing w:before="100" w:beforeAutospacing="1" w:after="100" w:afterAutospacing="1"/>
        <w:rPr>
          <w:rFonts w:ascii="Times New Roman" w:hAnsi="Times New Roman"/>
        </w:rPr>
      </w:pPr>
      <w:bookmarkStart w:id="260" w:name="_Toc478139622"/>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87</w:t>
      </w:r>
      <w:r w:rsidR="00152CEF">
        <w:rPr>
          <w:rFonts w:ascii="Times New Roman" w:hAnsi="Times New Roman"/>
        </w:rPr>
        <w:fldChar w:fldCharType="end"/>
      </w:r>
      <w:r w:rsidRPr="002979F3">
        <w:rPr>
          <w:rFonts w:ascii="Times New Roman" w:hAnsi="Times New Roman"/>
        </w:rPr>
        <w:t>: Domain Mapping Tables</w:t>
      </w:r>
      <w:bookmarkEnd w:id="260"/>
    </w:p>
    <w:p w14:paraId="073345DF" w14:textId="77777777" w:rsidR="000B5EBF" w:rsidRDefault="000A2FBF" w:rsidP="002979F3">
      <w:pPr>
        <w:spacing w:before="100" w:beforeAutospacing="1" w:after="100" w:afterAutospacing="1"/>
        <w:rPr>
          <w:szCs w:val="22"/>
        </w:rPr>
      </w:pPr>
      <w:r w:rsidRPr="002979F3">
        <w:rPr>
          <w:szCs w:val="22"/>
        </w:rPr>
        <w:t xml:space="preserve">The table on the left shows the FDB terms, their entry date, and any associated PPS-N term from the table on the right.  To make an association, the user will click the appropriate FDB term in the list on the left and then click the associated PPS-N term in the table on the right.  </w:t>
      </w:r>
    </w:p>
    <w:p w14:paraId="41940EAA" w14:textId="50ABD2E4" w:rsidR="000A2FBF" w:rsidRPr="002979F3" w:rsidRDefault="000A2FBF" w:rsidP="002979F3">
      <w:pPr>
        <w:spacing w:before="100" w:beforeAutospacing="1" w:after="100" w:afterAutospacing="1"/>
        <w:rPr>
          <w:szCs w:val="22"/>
        </w:rPr>
      </w:pPr>
      <w:r w:rsidRPr="002979F3">
        <w:rPr>
          <w:szCs w:val="22"/>
        </w:rPr>
        <w:lastRenderedPageBreak/>
        <w:t>The item selected in the right-hand table will then appear in the Associated PPS-N Term column in the left-hand table as shown below.</w:t>
      </w:r>
    </w:p>
    <w:p w14:paraId="41940EAC" w14:textId="77777777" w:rsidR="00F17778" w:rsidRPr="002979F3" w:rsidRDefault="00E97F9C" w:rsidP="002979F3">
      <w:pPr>
        <w:keepNext/>
        <w:spacing w:before="100" w:beforeAutospacing="1" w:after="100" w:afterAutospacing="1"/>
      </w:pPr>
      <w:r>
        <w:rPr>
          <w:noProof/>
        </w:rPr>
        <w:drawing>
          <wp:inline distT="0" distB="0" distL="0" distR="0" wp14:anchorId="41940FE9" wp14:editId="7F430A94">
            <wp:extent cx="5946742" cy="4925683"/>
            <wp:effectExtent l="0" t="0" r="0" b="8890"/>
            <wp:docPr id="90" name="Picture 45" descr="Domain Mapping Assig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omain Mapping Assignments"/>
                    <pic:cNvPicPr>
                      <a:picLocks noChangeAspect="1" noChangeArrowheads="1"/>
                    </pic:cNvPicPr>
                  </pic:nvPicPr>
                  <pic:blipFill rotWithShape="1">
                    <a:blip r:embed="rId109">
                      <a:extLst>
                        <a:ext uri="{28A0092B-C50C-407E-A947-70E740481C1C}">
                          <a14:useLocalDpi xmlns:a14="http://schemas.microsoft.com/office/drawing/2010/main" val="0"/>
                        </a:ext>
                      </a:extLst>
                    </a:blip>
                    <a:srcRect t="7605"/>
                    <a:stretch/>
                  </pic:blipFill>
                  <pic:spPr bwMode="auto">
                    <a:xfrm>
                      <a:off x="0" y="0"/>
                      <a:ext cx="5949950" cy="4928340"/>
                    </a:xfrm>
                    <a:prstGeom prst="rect">
                      <a:avLst/>
                    </a:prstGeom>
                    <a:noFill/>
                    <a:ln>
                      <a:noFill/>
                    </a:ln>
                    <a:extLst>
                      <a:ext uri="{53640926-AAD7-44D8-BBD7-CCE9431645EC}">
                        <a14:shadowObscured xmlns:a14="http://schemas.microsoft.com/office/drawing/2010/main"/>
                      </a:ext>
                    </a:extLst>
                  </pic:spPr>
                </pic:pic>
              </a:graphicData>
            </a:graphic>
          </wp:inline>
        </w:drawing>
      </w:r>
    </w:p>
    <w:p w14:paraId="41940EAD" w14:textId="568A6273" w:rsidR="000A2FBF" w:rsidRPr="00197386" w:rsidRDefault="00F17778" w:rsidP="00197386">
      <w:pPr>
        <w:pStyle w:val="Caption"/>
        <w:spacing w:before="100" w:beforeAutospacing="1" w:after="100" w:afterAutospacing="1"/>
        <w:rPr>
          <w:rFonts w:ascii="Times New Roman" w:hAnsi="Times New Roman"/>
        </w:rPr>
      </w:pPr>
      <w:bookmarkStart w:id="261" w:name="_Toc478139623"/>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88</w:t>
      </w:r>
      <w:r w:rsidR="00152CEF">
        <w:rPr>
          <w:rFonts w:ascii="Times New Roman" w:hAnsi="Times New Roman"/>
        </w:rPr>
        <w:fldChar w:fldCharType="end"/>
      </w:r>
      <w:r w:rsidRPr="002979F3">
        <w:rPr>
          <w:rFonts w:ascii="Times New Roman" w:hAnsi="Times New Roman"/>
        </w:rPr>
        <w:t>: Domain Mapping Assignments</w:t>
      </w:r>
      <w:bookmarkEnd w:id="261"/>
    </w:p>
    <w:p w14:paraId="41940EAE" w14:textId="77777777" w:rsidR="001B5DA3" w:rsidRPr="002979F3" w:rsidRDefault="000A2FBF" w:rsidP="002979F3">
      <w:pPr>
        <w:spacing w:before="100" w:beforeAutospacing="1" w:after="100" w:afterAutospacing="1"/>
        <w:rPr>
          <w:szCs w:val="22"/>
        </w:rPr>
      </w:pPr>
      <w:r w:rsidRPr="002979F3">
        <w:rPr>
          <w:szCs w:val="22"/>
        </w:rPr>
        <w:t xml:space="preserve">If the user decides that an association is wrong, while the left-hand item is selected, the user may either select a new item in the right-hand table, or the user may click the “Clear” button.  When the user is finished making the associations, the user will click the “Submit” button. </w:t>
      </w:r>
      <w:r w:rsidR="00563C8F" w:rsidRPr="002979F3">
        <w:rPr>
          <w:szCs w:val="22"/>
        </w:rPr>
        <w:br w:type="page"/>
      </w:r>
    </w:p>
    <w:p w14:paraId="41940EAF" w14:textId="77777777" w:rsidR="00563C8F" w:rsidRPr="002979F3" w:rsidRDefault="00563C8F" w:rsidP="004001A5">
      <w:pPr>
        <w:pStyle w:val="Heading3"/>
      </w:pPr>
      <w:bookmarkStart w:id="262" w:name="_Toc478139666"/>
      <w:r w:rsidRPr="002979F3">
        <w:lastRenderedPageBreak/>
        <w:t xml:space="preserve">System Data </w:t>
      </w:r>
      <w:proofErr w:type="gramStart"/>
      <w:r w:rsidRPr="002979F3">
        <w:t>Tab  –</w:t>
      </w:r>
      <w:proofErr w:type="gramEnd"/>
      <w:r w:rsidRPr="002979F3">
        <w:t xml:space="preserve"> for Supervisor Roles Only</w:t>
      </w:r>
      <w:bookmarkEnd w:id="262"/>
    </w:p>
    <w:p w14:paraId="41940EB0" w14:textId="77777777" w:rsidR="00895F4E" w:rsidRPr="002979F3" w:rsidRDefault="00895F4E" w:rsidP="002979F3">
      <w:pPr>
        <w:pStyle w:val="BodyText"/>
        <w:spacing w:before="100" w:beforeAutospacing="1" w:after="100" w:afterAutospacing="1"/>
      </w:pPr>
      <w:r w:rsidRPr="002979F3">
        <w:t>The user may select the System Data tab to manage the FDB control processes. This is also referred to as the FDB Scheduler.</w:t>
      </w:r>
    </w:p>
    <w:p w14:paraId="41940EB1" w14:textId="77777777" w:rsidR="00E22972" w:rsidRDefault="00E97F9C" w:rsidP="002979F3">
      <w:pPr>
        <w:pStyle w:val="BodyText"/>
        <w:keepNext/>
        <w:spacing w:before="100" w:beforeAutospacing="1" w:after="100" w:afterAutospacing="1"/>
      </w:pPr>
      <w:r>
        <w:rPr>
          <w:noProof/>
        </w:rPr>
        <w:drawing>
          <wp:inline distT="0" distB="0" distL="0" distR="0" wp14:anchorId="41940FEB" wp14:editId="47BD38B2">
            <wp:extent cx="5952226" cy="2087390"/>
            <wp:effectExtent l="19050" t="19050" r="10795" b="27305"/>
            <wp:docPr id="91" name="Picture 51" descr="System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ystem Data Tab"/>
                    <pic:cNvPicPr>
                      <a:picLocks noChangeAspect="1" noChangeArrowheads="1"/>
                    </pic:cNvPicPr>
                  </pic:nvPicPr>
                  <pic:blipFill rotWithShape="1">
                    <a:blip r:embed="rId110">
                      <a:extLst>
                        <a:ext uri="{28A0092B-C50C-407E-A947-70E740481C1C}">
                          <a14:useLocalDpi xmlns:a14="http://schemas.microsoft.com/office/drawing/2010/main" val="0"/>
                        </a:ext>
                      </a:extLst>
                    </a:blip>
                    <a:srcRect t="13573"/>
                    <a:stretch/>
                  </pic:blipFill>
                  <pic:spPr bwMode="auto">
                    <a:xfrm>
                      <a:off x="0" y="0"/>
                      <a:ext cx="5949950" cy="2086592"/>
                    </a:xfrm>
                    <a:prstGeom prst="rect">
                      <a:avLst/>
                    </a:prstGeom>
                    <a:noFill/>
                    <a:ln w="3175" cap="flat" cmpd="sng" algn="ctr">
                      <a:solidFill>
                        <a:srgbClr val="D9D9D9"/>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1940EB2" w14:textId="5F7743FA" w:rsidR="00563C8F" w:rsidRPr="002979F3" w:rsidRDefault="00895F4E" w:rsidP="002979F3">
      <w:pPr>
        <w:pStyle w:val="Caption"/>
        <w:spacing w:before="100" w:beforeAutospacing="1" w:after="100" w:afterAutospacing="1"/>
        <w:rPr>
          <w:rFonts w:ascii="Times New Roman" w:hAnsi="Times New Roman"/>
        </w:rPr>
      </w:pPr>
      <w:bookmarkStart w:id="263" w:name="_Toc478139624"/>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89</w:t>
      </w:r>
      <w:r w:rsidR="00152CEF">
        <w:rPr>
          <w:rFonts w:ascii="Times New Roman" w:hAnsi="Times New Roman"/>
        </w:rPr>
        <w:fldChar w:fldCharType="end"/>
      </w:r>
      <w:r w:rsidRPr="002979F3">
        <w:rPr>
          <w:rFonts w:ascii="Times New Roman" w:hAnsi="Times New Roman"/>
        </w:rPr>
        <w:t>: System Data Tab</w:t>
      </w:r>
      <w:bookmarkEnd w:id="263"/>
    </w:p>
    <w:p w14:paraId="41940EB3" w14:textId="77777777" w:rsidR="00504BCE" w:rsidRPr="002979F3" w:rsidRDefault="00895F4E" w:rsidP="002979F3">
      <w:pPr>
        <w:pStyle w:val="BodyText"/>
        <w:spacing w:before="100" w:beforeAutospacing="1" w:after="100" w:afterAutospacing="1"/>
      </w:pPr>
      <w:r w:rsidRPr="002979F3">
        <w:t xml:space="preserve">The FDB Control Process panel manages the FDB Scheduler process which is used to schedule when the five PPS-N </w:t>
      </w:r>
      <w:r w:rsidR="00504BCE" w:rsidRPr="002979F3">
        <w:t xml:space="preserve">background tasks will </w:t>
      </w:r>
      <w:r w:rsidRPr="002979F3">
        <w:t>be executed. Each of these tasks executes independently. For performance reasons the tasks should be scheduled to run at night when PPS-N is not being used, and the tasks should be spaced out so they do not run at the same time. Generally each task will run in less than five minutes so they don’t need to be scheduled hours apart</w:t>
      </w:r>
      <w:proofErr w:type="gramStart"/>
      <w:r w:rsidRPr="002979F3">
        <w:t>..</w:t>
      </w:r>
      <w:proofErr w:type="gramEnd"/>
    </w:p>
    <w:p w14:paraId="41940EB4" w14:textId="77777777" w:rsidR="00895F4E" w:rsidRPr="002979F3" w:rsidRDefault="00504BCE" w:rsidP="002979F3">
      <w:pPr>
        <w:pStyle w:val="BodyText"/>
        <w:spacing w:before="100" w:beforeAutospacing="1" w:after="100" w:afterAutospacing="1"/>
        <w:rPr>
          <w:szCs w:val="22"/>
        </w:rPr>
      </w:pPr>
      <w:r w:rsidRPr="002979F3">
        <w:rPr>
          <w:szCs w:val="22"/>
        </w:rPr>
        <w:t>Information on the five tasks is presented in the following table</w:t>
      </w:r>
      <w:proofErr w:type="gramStart"/>
      <w:r w:rsidRPr="002979F3">
        <w:rPr>
          <w:szCs w:val="22"/>
        </w:rPr>
        <w:t>.</w:t>
      </w:r>
      <w:r w:rsidR="00895F4E" w:rsidRPr="002979F3">
        <w:rPr>
          <w:szCs w:val="22"/>
        </w:rPr>
        <w:t>.</w:t>
      </w:r>
      <w:proofErr w:type="gramEnd"/>
    </w:p>
    <w:p w14:paraId="41940EB5" w14:textId="39AD21CB" w:rsidR="007C7835" w:rsidRPr="002979F3" w:rsidRDefault="007C7835" w:rsidP="002979F3">
      <w:pPr>
        <w:pStyle w:val="Caption"/>
        <w:keepNext/>
        <w:spacing w:before="100" w:beforeAutospacing="1" w:after="100" w:afterAutospacing="1"/>
        <w:rPr>
          <w:rFonts w:ascii="Times New Roman" w:hAnsi="Times New Roman"/>
        </w:rPr>
      </w:pPr>
      <w:bookmarkStart w:id="264" w:name="_Toc478139440"/>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9</w:t>
      </w:r>
      <w:r w:rsidR="009B267F">
        <w:rPr>
          <w:rFonts w:ascii="Times New Roman" w:hAnsi="Times New Roman"/>
        </w:rPr>
        <w:fldChar w:fldCharType="end"/>
      </w:r>
      <w:r w:rsidR="001555E9">
        <w:rPr>
          <w:rFonts w:ascii="Times New Roman" w:hAnsi="Times New Roman"/>
        </w:rPr>
        <w:t>: FDB</w:t>
      </w:r>
      <w:r w:rsidRPr="002979F3">
        <w:rPr>
          <w:rFonts w:ascii="Times New Roman" w:hAnsi="Times New Roman"/>
        </w:rPr>
        <w:t xml:space="preserve"> Control Process Jobs</w:t>
      </w:r>
      <w:bookmarkEnd w:id="264"/>
    </w:p>
    <w:tbl>
      <w:tblPr>
        <w:tblW w:w="0" w:type="auto"/>
        <w:tblCellSpacing w:w="0" w:type="dxa"/>
        <w:tblBorders>
          <w:top w:val="single" w:sz="2" w:space="0" w:color="B8CCE4"/>
          <w:left w:val="single" w:sz="2" w:space="0" w:color="B8CCE4"/>
          <w:bottom w:val="single" w:sz="2" w:space="0" w:color="B8CCE4"/>
          <w:right w:val="single" w:sz="2" w:space="0" w:color="B8CCE4"/>
        </w:tblBorders>
        <w:tblCellMar>
          <w:left w:w="0" w:type="dxa"/>
          <w:right w:w="0" w:type="dxa"/>
        </w:tblCellMar>
        <w:tblLook w:val="04A0" w:firstRow="1" w:lastRow="0" w:firstColumn="1" w:lastColumn="0" w:noHBand="0" w:noVBand="1"/>
      </w:tblPr>
      <w:tblGrid>
        <w:gridCol w:w="2003"/>
        <w:gridCol w:w="7573"/>
      </w:tblGrid>
      <w:tr w:rsidR="00895F4E" w:rsidRPr="002979F3" w14:paraId="41940EB8" w14:textId="77777777" w:rsidTr="003930AE">
        <w:trPr>
          <w:cantSplit/>
          <w:tblHeader/>
          <w:tblCellSpacing w:w="0" w:type="dxa"/>
        </w:trPr>
        <w:tc>
          <w:tcPr>
            <w:tcW w:w="2003" w:type="dxa"/>
            <w:tcBorders>
              <w:top w:val="single" w:sz="2" w:space="0" w:color="B8CCE4"/>
              <w:bottom w:val="nil"/>
            </w:tcBorders>
            <w:shd w:val="clear" w:color="auto" w:fill="D9D9D9"/>
            <w:tcMar>
              <w:top w:w="0" w:type="dxa"/>
              <w:left w:w="108" w:type="dxa"/>
              <w:bottom w:w="0" w:type="dxa"/>
              <w:right w:w="108" w:type="dxa"/>
            </w:tcMar>
            <w:hideMark/>
          </w:tcPr>
          <w:p w14:paraId="41940EB6" w14:textId="77777777" w:rsidR="00895F4E" w:rsidRPr="002979F3" w:rsidRDefault="00504BCE" w:rsidP="002979F3">
            <w:pPr>
              <w:pStyle w:val="wdnormal"/>
              <w:spacing w:before="100" w:beforeAutospacing="1" w:after="100" w:afterAutospacing="1"/>
              <w:jc w:val="center"/>
              <w:rPr>
                <w:rFonts w:ascii="Times New Roman" w:hAnsi="Times New Roman"/>
              </w:rPr>
            </w:pPr>
            <w:r w:rsidRPr="002979F3">
              <w:rPr>
                <w:rFonts w:ascii="Times New Roman" w:hAnsi="Times New Roman"/>
                <w:b/>
                <w:bCs/>
              </w:rPr>
              <w:t>Jobs</w:t>
            </w:r>
          </w:p>
        </w:tc>
        <w:tc>
          <w:tcPr>
            <w:tcW w:w="7573" w:type="dxa"/>
            <w:tcBorders>
              <w:top w:val="single" w:sz="2" w:space="0" w:color="B8CCE4"/>
              <w:bottom w:val="nil"/>
            </w:tcBorders>
            <w:shd w:val="clear" w:color="auto" w:fill="D9D9D9"/>
            <w:tcMar>
              <w:top w:w="0" w:type="dxa"/>
              <w:left w:w="108" w:type="dxa"/>
              <w:bottom w:w="0" w:type="dxa"/>
              <w:right w:w="108" w:type="dxa"/>
            </w:tcMar>
            <w:hideMark/>
          </w:tcPr>
          <w:p w14:paraId="41940EB7" w14:textId="77777777" w:rsidR="00895F4E" w:rsidRPr="002979F3" w:rsidRDefault="00895F4E" w:rsidP="002979F3">
            <w:pPr>
              <w:pStyle w:val="wdnormal"/>
              <w:spacing w:before="100" w:beforeAutospacing="1" w:after="100" w:afterAutospacing="1"/>
              <w:jc w:val="center"/>
              <w:rPr>
                <w:rFonts w:ascii="Times New Roman" w:hAnsi="Times New Roman"/>
              </w:rPr>
            </w:pPr>
            <w:r w:rsidRPr="002979F3">
              <w:rPr>
                <w:rFonts w:ascii="Times New Roman" w:hAnsi="Times New Roman"/>
                <w:b/>
                <w:bCs/>
              </w:rPr>
              <w:t>Description</w:t>
            </w:r>
          </w:p>
        </w:tc>
      </w:tr>
      <w:tr w:rsidR="00895F4E" w:rsidRPr="002979F3" w14:paraId="41940EBB" w14:textId="77777777" w:rsidTr="003930AE">
        <w:trPr>
          <w:cantSplit/>
          <w:tblCellSpacing w:w="0" w:type="dxa"/>
        </w:trPr>
        <w:tc>
          <w:tcPr>
            <w:tcW w:w="2003" w:type="dxa"/>
            <w:shd w:val="clear" w:color="auto" w:fill="D3DFEE"/>
            <w:tcMar>
              <w:top w:w="0" w:type="dxa"/>
              <w:left w:w="108" w:type="dxa"/>
              <w:bottom w:w="0" w:type="dxa"/>
              <w:right w:w="108" w:type="dxa"/>
            </w:tcMar>
            <w:hideMark/>
          </w:tcPr>
          <w:p w14:paraId="41940EB9"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b/>
                <w:bCs/>
              </w:rPr>
              <w:t>Inactivation Job</w:t>
            </w:r>
          </w:p>
        </w:tc>
        <w:tc>
          <w:tcPr>
            <w:tcW w:w="7573" w:type="dxa"/>
            <w:shd w:val="clear" w:color="auto" w:fill="D3DFEE"/>
            <w:tcMar>
              <w:top w:w="0" w:type="dxa"/>
              <w:left w:w="108" w:type="dxa"/>
              <w:bottom w:w="0" w:type="dxa"/>
              <w:right w:w="108" w:type="dxa"/>
            </w:tcMar>
            <w:hideMark/>
          </w:tcPr>
          <w:p w14:paraId="41940EBA"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job looks at the Product and </w:t>
            </w:r>
            <w:bookmarkStart w:id="265" w:name="HotSpot35392"/>
            <w:r w:rsidRPr="002979F3">
              <w:rPr>
                <w:rFonts w:ascii="Times New Roman" w:hAnsi="Times New Roman"/>
                <w:i/>
                <w:iCs/>
              </w:rPr>
              <w:t>NDC</w:t>
            </w:r>
            <w:bookmarkEnd w:id="265"/>
            <w:r w:rsidRPr="002979F3">
              <w:rPr>
                <w:rFonts w:ascii="Times New Roman" w:hAnsi="Times New Roman"/>
              </w:rPr>
              <w:t xml:space="preserve"> </w:t>
            </w:r>
            <w:r w:rsidRPr="002979F3">
              <w:rPr>
                <w:rStyle w:val="glosstext"/>
                <w:rFonts w:ascii="Times New Roman" w:hAnsi="Times New Roman"/>
                <w:vanish/>
                <w:color w:val="auto"/>
              </w:rPr>
              <w:t>National Drug Code</w:t>
            </w:r>
            <w:r w:rsidRPr="002979F3">
              <w:rPr>
                <w:rFonts w:ascii="Times New Roman" w:hAnsi="Times New Roman"/>
              </w:rPr>
              <w:t xml:space="preserve"> proposed inactivation date</w:t>
            </w:r>
            <w:r w:rsidR="00504BCE" w:rsidRPr="002979F3">
              <w:rPr>
                <w:rFonts w:ascii="Times New Roman" w:hAnsi="Times New Roman"/>
              </w:rPr>
              <w:t>s</w:t>
            </w:r>
            <w:r w:rsidRPr="002979F3">
              <w:rPr>
                <w:rFonts w:ascii="Times New Roman" w:hAnsi="Times New Roman"/>
              </w:rPr>
              <w:t>. If there are any NDCs that are Active an</w:t>
            </w:r>
            <w:r w:rsidR="00504BCE" w:rsidRPr="002979F3">
              <w:rPr>
                <w:rFonts w:ascii="Times New Roman" w:hAnsi="Times New Roman"/>
              </w:rPr>
              <w:t>d have a proposed Inactivation D</w:t>
            </w:r>
            <w:r w:rsidRPr="002979F3">
              <w:rPr>
                <w:rFonts w:ascii="Times New Roman" w:hAnsi="Times New Roman"/>
              </w:rPr>
              <w:t xml:space="preserve">ate earlier than the current date then the NDC will be inactivated. If there are any Products that are Active and have a proposed Inactivation date earlier than the current date then a </w:t>
            </w:r>
            <w:bookmarkStart w:id="266" w:name="HotSpot8125"/>
            <w:r w:rsidRPr="002979F3">
              <w:rPr>
                <w:rFonts w:ascii="Times New Roman" w:hAnsi="Times New Roman"/>
                <w:iCs/>
              </w:rPr>
              <w:t>Request</w:t>
            </w:r>
            <w:bookmarkEnd w:id="266"/>
            <w:r w:rsidRPr="002979F3">
              <w:rPr>
                <w:rFonts w:ascii="Times New Roman" w:hAnsi="Times New Roman"/>
              </w:rPr>
              <w:t xml:space="preserve"> </w:t>
            </w:r>
            <w:r w:rsidRPr="002979F3">
              <w:rPr>
                <w:rStyle w:val="glosstext"/>
                <w:rFonts w:ascii="Times New Roman" w:hAnsi="Times New Roman"/>
                <w:vanish/>
                <w:color w:val="auto"/>
              </w:rPr>
              <w:t>A user action that a PEPS Item (OI, Product Item, or NDC Item) addition or modification be considered by the PNM for updates within the PEPS enterprise database.</w:t>
            </w:r>
            <w:r w:rsidRPr="002979F3">
              <w:rPr>
                <w:rFonts w:ascii="Times New Roman" w:hAnsi="Times New Roman"/>
              </w:rPr>
              <w:t xml:space="preserve"> to Inactivate the product will be put on the request list.</w:t>
            </w:r>
          </w:p>
        </w:tc>
      </w:tr>
      <w:tr w:rsidR="00895F4E" w:rsidRPr="002979F3" w14:paraId="41940EBE" w14:textId="77777777" w:rsidTr="003930AE">
        <w:trPr>
          <w:cantSplit/>
          <w:tblCellSpacing w:w="0" w:type="dxa"/>
        </w:trPr>
        <w:tc>
          <w:tcPr>
            <w:tcW w:w="2003" w:type="dxa"/>
            <w:tcMar>
              <w:top w:w="0" w:type="dxa"/>
              <w:left w:w="108" w:type="dxa"/>
              <w:bottom w:w="0" w:type="dxa"/>
              <w:right w:w="108" w:type="dxa"/>
            </w:tcMar>
            <w:hideMark/>
          </w:tcPr>
          <w:p w14:paraId="41940EBC" w14:textId="00982E64" w:rsidR="00895F4E" w:rsidRPr="002979F3" w:rsidRDefault="000B5EBF" w:rsidP="002979F3">
            <w:pPr>
              <w:pStyle w:val="wdnormal"/>
              <w:spacing w:before="100" w:beforeAutospacing="1" w:after="100" w:afterAutospacing="1"/>
              <w:rPr>
                <w:rFonts w:ascii="Times New Roman" w:hAnsi="Times New Roman"/>
              </w:rPr>
            </w:pPr>
            <w:r w:rsidRPr="002979F3">
              <w:rPr>
                <w:rFonts w:ascii="Times New Roman" w:hAnsi="Times New Roman"/>
                <w:b/>
                <w:bCs/>
              </w:rPr>
              <w:t xml:space="preserve">FDB </w:t>
            </w:r>
            <w:r w:rsidR="00895F4E" w:rsidRPr="002979F3">
              <w:rPr>
                <w:rFonts w:ascii="Times New Roman" w:hAnsi="Times New Roman"/>
                <w:b/>
                <w:bCs/>
              </w:rPr>
              <w:t>Update</w:t>
            </w:r>
          </w:p>
        </w:tc>
        <w:tc>
          <w:tcPr>
            <w:tcW w:w="7573" w:type="dxa"/>
            <w:tcMar>
              <w:top w:w="0" w:type="dxa"/>
              <w:left w:w="108" w:type="dxa"/>
              <w:bottom w:w="0" w:type="dxa"/>
              <w:right w:w="108" w:type="dxa"/>
            </w:tcMar>
            <w:hideMark/>
          </w:tcPr>
          <w:p w14:paraId="41940EBD"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job will search the FDB Packaged Drugs Update Date field for all entries greater that the Last Successful Run date. When a match is found, the system will check the FDB Drug against its </w:t>
            </w:r>
            <w:bookmarkStart w:id="267" w:name="HotSpot34656"/>
            <w:r w:rsidRPr="002979F3">
              <w:rPr>
                <w:rFonts w:ascii="Times New Roman" w:hAnsi="Times New Roman"/>
                <w:iCs/>
              </w:rPr>
              <w:t>VA</w:t>
            </w:r>
            <w:bookmarkEnd w:id="267"/>
            <w:r w:rsidRPr="002979F3">
              <w:rPr>
                <w:rFonts w:ascii="Times New Roman" w:hAnsi="Times New Roman"/>
              </w:rPr>
              <w:t xml:space="preserve"> </w:t>
            </w:r>
            <w:r w:rsidRPr="002979F3">
              <w:rPr>
                <w:rStyle w:val="glosstext"/>
                <w:rFonts w:ascii="Times New Roman" w:hAnsi="Times New Roman"/>
                <w:vanish/>
                <w:color w:val="auto"/>
              </w:rPr>
              <w:t>Department of Veterans Affairs</w:t>
            </w:r>
            <w:r w:rsidRPr="002979F3">
              <w:rPr>
                <w:rFonts w:ascii="Times New Roman" w:hAnsi="Times New Roman"/>
              </w:rPr>
              <w:t xml:space="preserve"> equivalent to see if any fields that are currently monitored by the VA were updated. If so, then the job will put an entry on either the FDB Update list (if the system could not automatically process the update) or the Update Report (if the system automatically processed the update.</w:t>
            </w:r>
          </w:p>
        </w:tc>
      </w:tr>
      <w:tr w:rsidR="00895F4E" w:rsidRPr="002979F3" w14:paraId="41940EC1" w14:textId="77777777" w:rsidTr="003930AE">
        <w:trPr>
          <w:cantSplit/>
          <w:tblCellSpacing w:w="0" w:type="dxa"/>
        </w:trPr>
        <w:tc>
          <w:tcPr>
            <w:tcW w:w="2003" w:type="dxa"/>
            <w:shd w:val="clear" w:color="auto" w:fill="D3DFEE"/>
            <w:tcMar>
              <w:top w:w="0" w:type="dxa"/>
              <w:left w:w="108" w:type="dxa"/>
              <w:bottom w:w="0" w:type="dxa"/>
              <w:right w:w="108" w:type="dxa"/>
            </w:tcMar>
            <w:hideMark/>
          </w:tcPr>
          <w:p w14:paraId="41940EBF" w14:textId="32CECB36" w:rsidR="00895F4E" w:rsidRPr="002979F3" w:rsidRDefault="000B5EBF" w:rsidP="002979F3">
            <w:pPr>
              <w:pStyle w:val="wdnormal"/>
              <w:spacing w:before="100" w:beforeAutospacing="1" w:after="100" w:afterAutospacing="1"/>
              <w:rPr>
                <w:rFonts w:ascii="Times New Roman" w:hAnsi="Times New Roman"/>
              </w:rPr>
            </w:pPr>
            <w:r w:rsidRPr="002979F3">
              <w:rPr>
                <w:rFonts w:ascii="Times New Roman" w:hAnsi="Times New Roman"/>
                <w:b/>
                <w:bCs/>
              </w:rPr>
              <w:t xml:space="preserve">FDB </w:t>
            </w:r>
            <w:r w:rsidR="00895F4E" w:rsidRPr="002979F3">
              <w:rPr>
                <w:rFonts w:ascii="Times New Roman" w:hAnsi="Times New Roman"/>
                <w:b/>
                <w:bCs/>
              </w:rPr>
              <w:t xml:space="preserve">Add </w:t>
            </w:r>
          </w:p>
        </w:tc>
        <w:tc>
          <w:tcPr>
            <w:tcW w:w="7573" w:type="dxa"/>
            <w:shd w:val="clear" w:color="auto" w:fill="D3DFEE"/>
            <w:tcMar>
              <w:top w:w="0" w:type="dxa"/>
              <w:left w:w="108" w:type="dxa"/>
              <w:bottom w:w="0" w:type="dxa"/>
              <w:right w:w="108" w:type="dxa"/>
            </w:tcMar>
            <w:hideMark/>
          </w:tcPr>
          <w:p w14:paraId="41940EC0"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job will search the FDB Packaged Drugs Add Date field for all entries greater that the Last Successful Run date. When a match is found, the system will either add the Packaged Drug to PPS-N </w:t>
            </w:r>
            <w:r w:rsidRPr="002979F3">
              <w:rPr>
                <w:rStyle w:val="glosstext"/>
                <w:rFonts w:ascii="Times New Roman" w:hAnsi="Times New Roman"/>
                <w:vanish/>
                <w:color w:val="auto"/>
              </w:rPr>
              <w:t>Enterprise Product List</w:t>
            </w:r>
            <w:r w:rsidRPr="002979F3">
              <w:rPr>
                <w:rFonts w:ascii="Times New Roman" w:hAnsi="Times New Roman"/>
              </w:rPr>
              <w:t xml:space="preserve"> (if certain criteria for auto</w:t>
            </w:r>
            <w:r w:rsidR="00504BCE" w:rsidRPr="002979F3">
              <w:rPr>
                <w:rFonts w:ascii="Times New Roman" w:hAnsi="Times New Roman"/>
              </w:rPr>
              <w:t>matic</w:t>
            </w:r>
            <w:r w:rsidRPr="002979F3">
              <w:rPr>
                <w:rFonts w:ascii="Times New Roman" w:hAnsi="Times New Roman"/>
              </w:rPr>
              <w:t xml:space="preserve"> add are met) or will place the Packaged Drug on the FDB Add list for </w:t>
            </w:r>
            <w:bookmarkStart w:id="268" w:name="HotSpot36560"/>
            <w:r w:rsidRPr="002979F3">
              <w:rPr>
                <w:rFonts w:ascii="Times New Roman" w:hAnsi="Times New Roman"/>
                <w:iCs/>
              </w:rPr>
              <w:t>NDF</w:t>
            </w:r>
            <w:bookmarkEnd w:id="268"/>
            <w:r w:rsidRPr="002979F3">
              <w:rPr>
                <w:rFonts w:ascii="Times New Roman" w:hAnsi="Times New Roman"/>
              </w:rPr>
              <w:t xml:space="preserve"> </w:t>
            </w:r>
            <w:r w:rsidRPr="002979F3">
              <w:rPr>
                <w:rStyle w:val="glosstext"/>
                <w:rFonts w:ascii="Times New Roman" w:hAnsi="Times New Roman"/>
                <w:vanish/>
                <w:color w:val="auto"/>
              </w:rPr>
              <w:t>National Drug File</w:t>
            </w:r>
            <w:r w:rsidRPr="002979F3">
              <w:rPr>
                <w:rFonts w:ascii="Times New Roman" w:hAnsi="Times New Roman"/>
              </w:rPr>
              <w:t xml:space="preserve"> Managers to process.</w:t>
            </w:r>
          </w:p>
        </w:tc>
      </w:tr>
      <w:tr w:rsidR="00895F4E" w:rsidRPr="002979F3" w14:paraId="41940EC4" w14:textId="77777777" w:rsidTr="003930AE">
        <w:trPr>
          <w:cantSplit/>
          <w:tblCellSpacing w:w="0" w:type="dxa"/>
        </w:trPr>
        <w:tc>
          <w:tcPr>
            <w:tcW w:w="2003" w:type="dxa"/>
            <w:tcMar>
              <w:top w:w="0" w:type="dxa"/>
              <w:left w:w="108" w:type="dxa"/>
              <w:bottom w:w="0" w:type="dxa"/>
              <w:right w:w="108" w:type="dxa"/>
            </w:tcMar>
            <w:hideMark/>
          </w:tcPr>
          <w:p w14:paraId="41940EC2" w14:textId="77777777" w:rsidR="00895F4E" w:rsidRPr="009020EE" w:rsidRDefault="00895F4E" w:rsidP="002979F3">
            <w:pPr>
              <w:pStyle w:val="wdnormal"/>
              <w:spacing w:before="100" w:beforeAutospacing="1" w:after="100" w:afterAutospacing="1"/>
              <w:rPr>
                <w:rFonts w:ascii="Times New Roman" w:hAnsi="Times New Roman"/>
              </w:rPr>
            </w:pPr>
            <w:bookmarkStart w:id="269" w:name="HotSpot20605"/>
            <w:r w:rsidRPr="009020EE">
              <w:rPr>
                <w:rFonts w:ascii="Times New Roman" w:hAnsi="Times New Roman"/>
                <w:b/>
                <w:bCs/>
                <w:iCs/>
              </w:rPr>
              <w:t>FSS</w:t>
            </w:r>
            <w:bookmarkEnd w:id="269"/>
            <w:r w:rsidRPr="009020EE">
              <w:rPr>
                <w:rFonts w:ascii="Times New Roman" w:hAnsi="Times New Roman"/>
                <w:b/>
                <w:bCs/>
              </w:rPr>
              <w:t xml:space="preserve"> </w:t>
            </w:r>
            <w:r w:rsidRPr="009020EE">
              <w:rPr>
                <w:rStyle w:val="glosstext"/>
                <w:rFonts w:ascii="Times New Roman" w:hAnsi="Times New Roman"/>
                <w:vanish/>
                <w:color w:val="auto"/>
              </w:rPr>
              <w:t>Federal Supply Schedule</w:t>
            </w:r>
          </w:p>
        </w:tc>
        <w:tc>
          <w:tcPr>
            <w:tcW w:w="7573" w:type="dxa"/>
            <w:tcMar>
              <w:top w:w="0" w:type="dxa"/>
              <w:left w:w="108" w:type="dxa"/>
              <w:bottom w:w="0" w:type="dxa"/>
              <w:right w:w="108" w:type="dxa"/>
            </w:tcMar>
            <w:hideMark/>
          </w:tcPr>
          <w:p w14:paraId="41940EC3"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job will search the Federal Supply </w:t>
            </w:r>
            <w:bookmarkStart w:id="270" w:name="HotSpot28178"/>
            <w:r w:rsidRPr="002979F3">
              <w:rPr>
                <w:rFonts w:ascii="Times New Roman" w:hAnsi="Times New Roman"/>
                <w:iCs/>
              </w:rPr>
              <w:t>Schedule</w:t>
            </w:r>
            <w:bookmarkEnd w:id="270"/>
            <w:r w:rsidR="00504BCE" w:rsidRPr="002979F3">
              <w:rPr>
                <w:rFonts w:ascii="Times New Roman" w:hAnsi="Times New Roman"/>
                <w:iCs/>
              </w:rPr>
              <w:t xml:space="preserve"> (FSS)</w:t>
            </w:r>
            <w:r w:rsidRPr="002979F3">
              <w:rPr>
                <w:rFonts w:ascii="Times New Roman" w:hAnsi="Times New Roman"/>
              </w:rPr>
              <w:t xml:space="preserve"> </w:t>
            </w:r>
            <w:r w:rsidRPr="002979F3">
              <w:rPr>
                <w:rStyle w:val="glosstext"/>
                <w:rFonts w:ascii="Times New Roman" w:hAnsi="Times New Roman"/>
                <w:vanish/>
                <w:color w:val="auto"/>
              </w:rPr>
              <w:t>The frequency by which the doses are to be administered (i.e., Q8H, BID, NOW). Often referred to as Administration Schedule.</w:t>
            </w:r>
            <w:r w:rsidRPr="002979F3">
              <w:rPr>
                <w:rFonts w:ascii="Times New Roman" w:hAnsi="Times New Roman"/>
              </w:rPr>
              <w:t xml:space="preserve"> database for any updates that have occurred since the Last Success Run time. Any PPS-N NDCs that have corresponding updates in FSS will be automatically updated.</w:t>
            </w:r>
          </w:p>
        </w:tc>
      </w:tr>
      <w:tr w:rsidR="00895F4E" w:rsidRPr="002979F3" w14:paraId="41940EC7" w14:textId="77777777" w:rsidTr="003930AE">
        <w:trPr>
          <w:cantSplit/>
          <w:tblCellSpacing w:w="0" w:type="dxa"/>
        </w:trPr>
        <w:tc>
          <w:tcPr>
            <w:tcW w:w="2003" w:type="dxa"/>
            <w:shd w:val="clear" w:color="auto" w:fill="D3DFEE"/>
            <w:tcMar>
              <w:top w:w="0" w:type="dxa"/>
              <w:left w:w="108" w:type="dxa"/>
              <w:bottom w:w="0" w:type="dxa"/>
              <w:right w:w="108" w:type="dxa"/>
            </w:tcMar>
            <w:hideMark/>
          </w:tcPr>
          <w:p w14:paraId="41940EC5" w14:textId="77777777" w:rsidR="00895F4E" w:rsidRPr="009020EE" w:rsidRDefault="00895F4E" w:rsidP="002979F3">
            <w:pPr>
              <w:pStyle w:val="wdnormal"/>
              <w:spacing w:before="100" w:beforeAutospacing="1" w:after="100" w:afterAutospacing="1"/>
              <w:rPr>
                <w:rFonts w:ascii="Times New Roman" w:hAnsi="Times New Roman"/>
              </w:rPr>
            </w:pPr>
            <w:bookmarkStart w:id="271" w:name="HotSpot50031"/>
            <w:r w:rsidRPr="009020EE">
              <w:rPr>
                <w:rFonts w:ascii="Times New Roman" w:hAnsi="Times New Roman"/>
                <w:b/>
                <w:bCs/>
                <w:iCs/>
              </w:rPr>
              <w:lastRenderedPageBreak/>
              <w:t>STS</w:t>
            </w:r>
            <w:bookmarkEnd w:id="271"/>
            <w:r w:rsidRPr="009020EE">
              <w:rPr>
                <w:rFonts w:ascii="Times New Roman" w:hAnsi="Times New Roman"/>
                <w:b/>
                <w:bCs/>
              </w:rPr>
              <w:t xml:space="preserve"> </w:t>
            </w:r>
            <w:r w:rsidRPr="009020EE">
              <w:rPr>
                <w:rStyle w:val="glosstext"/>
                <w:rFonts w:ascii="Times New Roman" w:hAnsi="Times New Roman"/>
                <w:vanish/>
                <w:color w:val="auto"/>
              </w:rPr>
              <w:t>Standards and Terminology Services</w:t>
            </w:r>
          </w:p>
        </w:tc>
        <w:tc>
          <w:tcPr>
            <w:tcW w:w="7573" w:type="dxa"/>
            <w:shd w:val="clear" w:color="auto" w:fill="D3DFEE"/>
            <w:tcMar>
              <w:top w:w="0" w:type="dxa"/>
              <w:left w:w="108" w:type="dxa"/>
              <w:bottom w:w="0" w:type="dxa"/>
              <w:right w:w="108" w:type="dxa"/>
            </w:tcMar>
            <w:hideMark/>
          </w:tcPr>
          <w:p w14:paraId="41940EC6"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job will call the Standard Terminology </w:t>
            </w:r>
            <w:r w:rsidR="00504BCE" w:rsidRPr="002979F3">
              <w:rPr>
                <w:rFonts w:ascii="Times New Roman" w:hAnsi="Times New Roman"/>
              </w:rPr>
              <w:t xml:space="preserve">Service </w:t>
            </w:r>
            <w:r w:rsidRPr="002979F3">
              <w:rPr>
                <w:rFonts w:ascii="Times New Roman" w:hAnsi="Times New Roman"/>
              </w:rPr>
              <w:t xml:space="preserve">Web </w:t>
            </w:r>
            <w:bookmarkStart w:id="272" w:name="HotSpot31466"/>
            <w:r w:rsidR="00504BCE" w:rsidRPr="002979F3">
              <w:rPr>
                <w:rFonts w:ascii="Times New Roman" w:hAnsi="Times New Roman"/>
                <w:iCs/>
              </w:rPr>
              <w:t>s</w:t>
            </w:r>
            <w:r w:rsidRPr="002979F3">
              <w:rPr>
                <w:rFonts w:ascii="Times New Roman" w:hAnsi="Times New Roman"/>
                <w:iCs/>
              </w:rPr>
              <w:t>ervice</w:t>
            </w:r>
            <w:bookmarkEnd w:id="272"/>
            <w:r w:rsidRPr="002979F3">
              <w:rPr>
                <w:rFonts w:ascii="Times New Roman" w:hAnsi="Times New Roman"/>
              </w:rPr>
              <w:t xml:space="preserve"> </w:t>
            </w:r>
            <w:r w:rsidRPr="002979F3">
              <w:rPr>
                <w:rStyle w:val="glosstext"/>
                <w:rFonts w:ascii="Times New Roman" w:hAnsi="Times New Roman"/>
                <w:vanish/>
                <w:color w:val="auto"/>
              </w:rPr>
              <w:t>A logical grouping of capabilities that support a common business process. Thus a “drug information service” might provide capabilities that allow for the searching of different types of drug information and different types of searches for the same information (i.e., searching for a drug by Generic Name, NDC, Therapeutic category). This is loosely analogous to the class-method relationship, in which a class is composed of multiple methods that support the usage of the class.</w:t>
            </w:r>
            <w:r w:rsidRPr="002979F3">
              <w:rPr>
                <w:rFonts w:ascii="Times New Roman" w:hAnsi="Times New Roman"/>
              </w:rPr>
              <w:t xml:space="preserve"> </w:t>
            </w:r>
            <w:r w:rsidR="00504BCE" w:rsidRPr="002979F3">
              <w:rPr>
                <w:rFonts w:ascii="Times New Roman" w:hAnsi="Times New Roman"/>
              </w:rPr>
              <w:t>to retrieve the u- to-</w:t>
            </w:r>
            <w:r w:rsidRPr="002979F3">
              <w:rPr>
                <w:rFonts w:ascii="Times New Roman" w:hAnsi="Times New Roman"/>
              </w:rPr>
              <w:t>date list of Standard Medication Routes. Any newly added routes will be added to PPS-N.</w:t>
            </w:r>
          </w:p>
        </w:tc>
      </w:tr>
      <w:tr w:rsidR="00895F4E" w:rsidRPr="002979F3" w14:paraId="41940ECA" w14:textId="77777777" w:rsidTr="003930AE">
        <w:trPr>
          <w:cantSplit/>
          <w:tblCellSpacing w:w="0" w:type="dxa"/>
        </w:trPr>
        <w:tc>
          <w:tcPr>
            <w:tcW w:w="2003" w:type="dxa"/>
            <w:tcMar>
              <w:top w:w="0" w:type="dxa"/>
              <w:left w:w="108" w:type="dxa"/>
              <w:bottom w:w="0" w:type="dxa"/>
              <w:right w:w="108" w:type="dxa"/>
            </w:tcMar>
            <w:hideMark/>
          </w:tcPr>
          <w:p w14:paraId="41940EC8" w14:textId="77777777" w:rsidR="00895F4E" w:rsidRPr="002979F3" w:rsidRDefault="00895F4E" w:rsidP="002979F3">
            <w:pPr>
              <w:spacing w:before="100" w:beforeAutospacing="1" w:after="100" w:afterAutospacing="1"/>
              <w:rPr>
                <w:szCs w:val="22"/>
              </w:rPr>
            </w:pPr>
          </w:p>
        </w:tc>
        <w:tc>
          <w:tcPr>
            <w:tcW w:w="7573" w:type="dxa"/>
            <w:tcMar>
              <w:top w:w="0" w:type="dxa"/>
              <w:left w:w="108" w:type="dxa"/>
              <w:bottom w:w="0" w:type="dxa"/>
              <w:right w:w="108" w:type="dxa"/>
            </w:tcMar>
            <w:hideMark/>
          </w:tcPr>
          <w:p w14:paraId="41940EC9" w14:textId="77777777" w:rsidR="00895F4E" w:rsidRPr="002979F3" w:rsidRDefault="00895F4E" w:rsidP="002979F3">
            <w:pPr>
              <w:spacing w:before="100" w:beforeAutospacing="1" w:after="100" w:afterAutospacing="1"/>
              <w:rPr>
                <w:szCs w:val="22"/>
              </w:rPr>
            </w:pPr>
          </w:p>
        </w:tc>
      </w:tr>
    </w:tbl>
    <w:p w14:paraId="41940ECB" w14:textId="77777777" w:rsidR="00895F4E" w:rsidRPr="002979F3" w:rsidRDefault="00895F4E" w:rsidP="002979F3">
      <w:pPr>
        <w:pStyle w:val="Heading4"/>
        <w:spacing w:before="100" w:beforeAutospacing="1" w:after="100" w:afterAutospacing="1"/>
        <w:rPr>
          <w:rFonts w:ascii="Times New Roman" w:hAnsi="Times New Roman" w:cs="Times New Roman"/>
          <w:b w:val="0"/>
          <w:sz w:val="22"/>
          <w:szCs w:val="22"/>
          <w:u w:val="single"/>
        </w:rPr>
      </w:pPr>
      <w:r w:rsidRPr="002979F3">
        <w:rPr>
          <w:rFonts w:ascii="Times New Roman" w:hAnsi="Times New Roman" w:cs="Times New Roman"/>
          <w:b w:val="0"/>
          <w:sz w:val="22"/>
          <w:szCs w:val="22"/>
          <w:u w:val="single"/>
        </w:rPr>
        <w:t>FDB Control Process</w:t>
      </w:r>
      <w:r w:rsidR="00504BCE" w:rsidRPr="002979F3">
        <w:rPr>
          <w:rFonts w:ascii="Times New Roman" w:hAnsi="Times New Roman" w:cs="Times New Roman"/>
          <w:b w:val="0"/>
          <w:sz w:val="22"/>
          <w:szCs w:val="22"/>
          <w:u w:val="single"/>
        </w:rPr>
        <w:t xml:space="preserve"> Header Information</w:t>
      </w:r>
    </w:p>
    <w:p w14:paraId="41940ECC" w14:textId="77777777" w:rsidR="00504BCE" w:rsidRPr="002979F3" w:rsidRDefault="00504BCE" w:rsidP="002979F3">
      <w:pPr>
        <w:pStyle w:val="wdnormal"/>
        <w:spacing w:before="100" w:beforeAutospacing="1" w:after="100" w:afterAutospacing="1"/>
        <w:rPr>
          <w:rFonts w:ascii="Times New Roman" w:hAnsi="Times New Roman"/>
          <w:bCs/>
        </w:rPr>
      </w:pPr>
      <w:r w:rsidRPr="002979F3">
        <w:rPr>
          <w:rFonts w:ascii="Times New Roman" w:hAnsi="Times New Roman"/>
          <w:bCs/>
        </w:rPr>
        <w:t>The control panel header includes one button and two fields:</w:t>
      </w:r>
    </w:p>
    <w:p w14:paraId="41940ECD" w14:textId="77777777" w:rsidR="00895F4E" w:rsidRPr="002979F3" w:rsidRDefault="00B51923" w:rsidP="002A1E57">
      <w:pPr>
        <w:pStyle w:val="wdnormal"/>
        <w:numPr>
          <w:ilvl w:val="0"/>
          <w:numId w:val="24"/>
        </w:numPr>
        <w:spacing w:before="100" w:beforeAutospacing="1" w:after="100" w:afterAutospacing="1"/>
        <w:rPr>
          <w:rFonts w:ascii="Times New Roman" w:hAnsi="Times New Roman"/>
        </w:rPr>
      </w:pPr>
      <w:r>
        <w:rPr>
          <w:rFonts w:ascii="Times New Roman" w:hAnsi="Times New Roman"/>
          <w:bCs/>
        </w:rPr>
        <w:t>“</w:t>
      </w:r>
      <w:r w:rsidR="00895F4E" w:rsidRPr="002979F3">
        <w:rPr>
          <w:rFonts w:ascii="Times New Roman" w:hAnsi="Times New Roman"/>
          <w:bCs/>
        </w:rPr>
        <w:t>Refresh</w:t>
      </w:r>
      <w:r>
        <w:rPr>
          <w:rFonts w:ascii="Times New Roman" w:hAnsi="Times New Roman"/>
          <w:bCs/>
        </w:rPr>
        <w:t>”</w:t>
      </w:r>
      <w:r w:rsidR="00895F4E" w:rsidRPr="002979F3">
        <w:rPr>
          <w:rFonts w:ascii="Times New Roman" w:hAnsi="Times New Roman"/>
          <w:bCs/>
        </w:rPr>
        <w:t xml:space="preserve"> button:</w:t>
      </w:r>
      <w:r w:rsidR="00895F4E" w:rsidRPr="002979F3">
        <w:rPr>
          <w:rFonts w:ascii="Times New Roman" w:hAnsi="Times New Roman"/>
        </w:rPr>
        <w:t xml:space="preserve"> This button refreshes the System Time field and the information in the table.</w:t>
      </w:r>
    </w:p>
    <w:p w14:paraId="41940ECE" w14:textId="77777777" w:rsidR="00895F4E" w:rsidRPr="002979F3" w:rsidRDefault="00895F4E" w:rsidP="002A1E57">
      <w:pPr>
        <w:pStyle w:val="wdnormal"/>
        <w:numPr>
          <w:ilvl w:val="0"/>
          <w:numId w:val="24"/>
        </w:numPr>
        <w:spacing w:before="100" w:beforeAutospacing="1" w:after="100" w:afterAutospacing="1"/>
        <w:rPr>
          <w:rFonts w:ascii="Times New Roman" w:hAnsi="Times New Roman"/>
        </w:rPr>
      </w:pPr>
      <w:r w:rsidRPr="002979F3">
        <w:rPr>
          <w:rFonts w:ascii="Times New Roman" w:hAnsi="Times New Roman"/>
          <w:bCs/>
        </w:rPr>
        <w:t>System Time:</w:t>
      </w:r>
      <w:r w:rsidRPr="002979F3">
        <w:rPr>
          <w:rFonts w:ascii="Times New Roman" w:hAnsi="Times New Roman"/>
        </w:rPr>
        <w:t xml:space="preserve"> This is the current date time of the </w:t>
      </w:r>
      <w:bookmarkStart w:id="273" w:name="HotSpot52451"/>
      <w:r w:rsidRPr="002979F3">
        <w:rPr>
          <w:rFonts w:ascii="Times New Roman" w:hAnsi="Times New Roman"/>
          <w:i/>
          <w:iCs/>
        </w:rPr>
        <w:t>Application</w:t>
      </w:r>
      <w:bookmarkEnd w:id="273"/>
      <w:r w:rsidRPr="002979F3">
        <w:rPr>
          <w:rFonts w:ascii="Times New Roman" w:hAnsi="Times New Roman"/>
        </w:rPr>
        <w:t xml:space="preserve"> </w:t>
      </w:r>
      <w:r w:rsidRPr="002979F3">
        <w:rPr>
          <w:rStyle w:val="glosstext"/>
          <w:rFonts w:ascii="Times New Roman" w:hAnsi="Times New Roman"/>
          <w:vanish/>
        </w:rPr>
        <w:t>A software product that provides a specified functionality.</w:t>
      </w:r>
      <w:r w:rsidRPr="002979F3">
        <w:rPr>
          <w:rFonts w:ascii="Times New Roman" w:hAnsi="Times New Roman"/>
        </w:rPr>
        <w:t xml:space="preserve"> Server that will be processing the request. It may very well be in a different time zone that the client machine where the user is located.</w:t>
      </w:r>
    </w:p>
    <w:p w14:paraId="41940ECF" w14:textId="77777777" w:rsidR="00895F4E" w:rsidRPr="002979F3" w:rsidRDefault="00895F4E" w:rsidP="002A1E57">
      <w:pPr>
        <w:pStyle w:val="wdnormal"/>
        <w:numPr>
          <w:ilvl w:val="0"/>
          <w:numId w:val="24"/>
        </w:numPr>
        <w:spacing w:before="100" w:beforeAutospacing="1" w:after="100" w:afterAutospacing="1"/>
        <w:rPr>
          <w:rFonts w:ascii="Times New Roman" w:hAnsi="Times New Roman"/>
        </w:rPr>
      </w:pPr>
      <w:r w:rsidRPr="002979F3">
        <w:rPr>
          <w:rFonts w:ascii="Times New Roman" w:hAnsi="Times New Roman"/>
          <w:bCs/>
        </w:rPr>
        <w:t>Scheduler Status:</w:t>
      </w:r>
      <w:r w:rsidRPr="002979F3">
        <w:rPr>
          <w:rFonts w:ascii="Times New Roman" w:hAnsi="Times New Roman"/>
        </w:rPr>
        <w:t xml:space="preserve"> This should always be RUNNING. If this field is set to anything other than running then a serious error has occurred and the System Administrators should be notified.</w:t>
      </w:r>
    </w:p>
    <w:p w14:paraId="41940ED0" w14:textId="77777777" w:rsidR="00895F4E" w:rsidRPr="002979F3" w:rsidRDefault="00333777" w:rsidP="002979F3">
      <w:pPr>
        <w:pStyle w:val="Heading4"/>
        <w:spacing w:before="100" w:beforeAutospacing="1" w:after="100" w:afterAutospacing="1"/>
        <w:rPr>
          <w:rFonts w:ascii="Times New Roman" w:hAnsi="Times New Roman" w:cs="Times New Roman"/>
          <w:b w:val="0"/>
          <w:sz w:val="22"/>
          <w:szCs w:val="22"/>
          <w:u w:val="single"/>
        </w:rPr>
      </w:pPr>
      <w:r w:rsidRPr="002979F3">
        <w:rPr>
          <w:rFonts w:ascii="Times New Roman" w:hAnsi="Times New Roman" w:cs="Times New Roman"/>
          <w:b w:val="0"/>
          <w:sz w:val="22"/>
          <w:szCs w:val="22"/>
          <w:u w:val="single"/>
        </w:rPr>
        <w:t xml:space="preserve">FDB Control Process </w:t>
      </w:r>
      <w:r w:rsidR="00895F4E" w:rsidRPr="002979F3">
        <w:rPr>
          <w:rFonts w:ascii="Times New Roman" w:hAnsi="Times New Roman" w:cs="Times New Roman"/>
          <w:b w:val="0"/>
          <w:sz w:val="22"/>
          <w:szCs w:val="22"/>
          <w:u w:val="single"/>
        </w:rPr>
        <w:t xml:space="preserve">Table </w:t>
      </w:r>
    </w:p>
    <w:p w14:paraId="41940ED1" w14:textId="77777777" w:rsidR="00333777" w:rsidRPr="002979F3" w:rsidRDefault="00333777" w:rsidP="002979F3">
      <w:pPr>
        <w:pStyle w:val="BodyText"/>
        <w:spacing w:before="100" w:beforeAutospacing="1" w:after="100" w:afterAutospacing="1"/>
      </w:pPr>
      <w:r w:rsidRPr="002979F3">
        <w:t>The following explains the table columns:</w:t>
      </w:r>
    </w:p>
    <w:p w14:paraId="41940ED2" w14:textId="77777777" w:rsidR="00895F4E"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Jobs: The name of the job.</w:t>
      </w:r>
    </w:p>
    <w:p w14:paraId="41940ED3" w14:textId="77777777" w:rsidR="00895F4E"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Controls:</w:t>
      </w:r>
      <w:r w:rsidR="00333777" w:rsidRPr="002979F3">
        <w:rPr>
          <w:rFonts w:ascii="Times New Roman" w:hAnsi="Times New Roman" w:cs="Times New Roman"/>
        </w:rPr>
        <w:t xml:space="preserve"> Provides three user control buttons.</w:t>
      </w:r>
    </w:p>
    <w:p w14:paraId="41940ED4" w14:textId="77777777" w:rsidR="00895F4E"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Resume: This button allows for the control process to be restarted if it was paused for some reason.</w:t>
      </w:r>
    </w:p>
    <w:p w14:paraId="41940ED5" w14:textId="77777777" w:rsidR="00895F4E"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Pause: This button will stop the job from executing at the specified time and put the job in a hold mode.</w:t>
      </w:r>
    </w:p>
    <w:p w14:paraId="41940ED6" w14:textId="77777777" w:rsidR="00895F4E"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 xml:space="preserve">Schedule: This button will allow the user </w:t>
      </w:r>
      <w:r w:rsidR="00333777" w:rsidRPr="002979F3">
        <w:rPr>
          <w:rFonts w:ascii="Times New Roman" w:hAnsi="Times New Roman" w:cs="Times New Roman"/>
        </w:rPr>
        <w:t>to</w:t>
      </w:r>
      <w:r w:rsidRPr="002979F3">
        <w:rPr>
          <w:rFonts w:ascii="Times New Roman" w:hAnsi="Times New Roman" w:cs="Times New Roman"/>
        </w:rPr>
        <w:t xml:space="preserve"> schedule the job to run once they have set the Hours and Minutes.</w:t>
      </w:r>
    </w:p>
    <w:p w14:paraId="41940ED7" w14:textId="77777777" w:rsidR="00895F4E"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proofErr w:type="spellStart"/>
      <w:r w:rsidRPr="002979F3">
        <w:rPr>
          <w:rFonts w:ascii="Times New Roman" w:hAnsi="Times New Roman" w:cs="Times New Roman"/>
        </w:rPr>
        <w:t>Hrs</w:t>
      </w:r>
      <w:proofErr w:type="spellEnd"/>
      <w:r w:rsidRPr="002979F3">
        <w:rPr>
          <w:rFonts w:ascii="Times New Roman" w:hAnsi="Times New Roman" w:cs="Times New Roman"/>
        </w:rPr>
        <w:t xml:space="preserve">: This is the </w:t>
      </w:r>
      <w:r w:rsidR="00333777" w:rsidRPr="002979F3">
        <w:rPr>
          <w:rFonts w:ascii="Times New Roman" w:hAnsi="Times New Roman" w:cs="Times New Roman"/>
        </w:rPr>
        <w:t xml:space="preserve">scheduled </w:t>
      </w:r>
      <w:r w:rsidRPr="002979F3">
        <w:rPr>
          <w:rFonts w:ascii="Times New Roman" w:hAnsi="Times New Roman" w:cs="Times New Roman"/>
        </w:rPr>
        <w:t xml:space="preserve">server time </w:t>
      </w:r>
      <w:r w:rsidR="00333777" w:rsidRPr="002979F3">
        <w:rPr>
          <w:rFonts w:ascii="Times New Roman" w:hAnsi="Times New Roman" w:cs="Times New Roman"/>
        </w:rPr>
        <w:t xml:space="preserve">in </w:t>
      </w:r>
      <w:r w:rsidRPr="002979F3">
        <w:rPr>
          <w:rFonts w:ascii="Times New Roman" w:hAnsi="Times New Roman" w:cs="Times New Roman"/>
        </w:rPr>
        <w:t>hours for the job to run. For example, selecting 1 w</w:t>
      </w:r>
      <w:r w:rsidR="00333777" w:rsidRPr="002979F3">
        <w:rPr>
          <w:rFonts w:ascii="Times New Roman" w:hAnsi="Times New Roman" w:cs="Times New Roman"/>
        </w:rPr>
        <w:t>ould have the job run in the 1 a.m.</w:t>
      </w:r>
      <w:r w:rsidRPr="002979F3">
        <w:rPr>
          <w:rFonts w:ascii="Times New Roman" w:hAnsi="Times New Roman" w:cs="Times New Roman"/>
        </w:rPr>
        <w:t xml:space="preserve"> hour. Used in conjunction with the </w:t>
      </w:r>
      <w:proofErr w:type="spellStart"/>
      <w:r w:rsidRPr="002979F3">
        <w:rPr>
          <w:rFonts w:ascii="Times New Roman" w:hAnsi="Times New Roman" w:cs="Times New Roman"/>
        </w:rPr>
        <w:t>Mins</w:t>
      </w:r>
      <w:proofErr w:type="spellEnd"/>
      <w:r w:rsidRPr="002979F3">
        <w:rPr>
          <w:rFonts w:ascii="Times New Roman" w:hAnsi="Times New Roman" w:cs="Times New Roman"/>
        </w:rPr>
        <w:t xml:space="preserve"> column.</w:t>
      </w:r>
    </w:p>
    <w:p w14:paraId="41940ED8" w14:textId="77777777" w:rsidR="00895F4E"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 xml:space="preserve">Mins: This is the </w:t>
      </w:r>
      <w:r w:rsidR="00333777" w:rsidRPr="002979F3">
        <w:rPr>
          <w:rFonts w:ascii="Times New Roman" w:hAnsi="Times New Roman" w:cs="Times New Roman"/>
        </w:rPr>
        <w:t xml:space="preserve">scheduled </w:t>
      </w:r>
      <w:r w:rsidRPr="002979F3">
        <w:rPr>
          <w:rFonts w:ascii="Times New Roman" w:hAnsi="Times New Roman" w:cs="Times New Roman"/>
        </w:rPr>
        <w:t xml:space="preserve">server time </w:t>
      </w:r>
      <w:r w:rsidR="00333777" w:rsidRPr="002979F3">
        <w:rPr>
          <w:rFonts w:ascii="Times New Roman" w:hAnsi="Times New Roman" w:cs="Times New Roman"/>
        </w:rPr>
        <w:t xml:space="preserve">in </w:t>
      </w:r>
      <w:r w:rsidRPr="002979F3">
        <w:rPr>
          <w:rFonts w:ascii="Times New Roman" w:hAnsi="Times New Roman" w:cs="Times New Roman"/>
        </w:rPr>
        <w:t xml:space="preserve">minutes for the job to run. For example, selecting 30 would have the job run at </w:t>
      </w:r>
      <w:r w:rsidR="00333777" w:rsidRPr="002979F3">
        <w:rPr>
          <w:rFonts w:ascii="Times New Roman" w:hAnsi="Times New Roman" w:cs="Times New Roman"/>
        </w:rPr>
        <w:t>30 minutes past the hour</w:t>
      </w:r>
      <w:r w:rsidRPr="002979F3">
        <w:rPr>
          <w:rFonts w:ascii="Times New Roman" w:hAnsi="Times New Roman" w:cs="Times New Roman"/>
        </w:rPr>
        <w:t xml:space="preserve">. Used in conjunction with the </w:t>
      </w:r>
      <w:proofErr w:type="spellStart"/>
      <w:r w:rsidRPr="002979F3">
        <w:rPr>
          <w:rFonts w:ascii="Times New Roman" w:hAnsi="Times New Roman" w:cs="Times New Roman"/>
        </w:rPr>
        <w:t>Hrs</w:t>
      </w:r>
      <w:proofErr w:type="spellEnd"/>
      <w:r w:rsidRPr="002979F3">
        <w:rPr>
          <w:rFonts w:ascii="Times New Roman" w:hAnsi="Times New Roman" w:cs="Times New Roman"/>
        </w:rPr>
        <w:t xml:space="preserve"> column.</w:t>
      </w:r>
    </w:p>
    <w:p w14:paraId="41940ED9" w14:textId="77777777" w:rsidR="00333777"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 xml:space="preserve">Job Status: </w:t>
      </w:r>
    </w:p>
    <w:p w14:paraId="41940EDA" w14:textId="77777777" w:rsidR="00333777"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PAUSED</w:t>
      </w:r>
      <w:r w:rsidR="00333777" w:rsidRPr="002979F3">
        <w:rPr>
          <w:rFonts w:ascii="Times New Roman" w:hAnsi="Times New Roman" w:cs="Times New Roman"/>
        </w:rPr>
        <w:t xml:space="preserve">: </w:t>
      </w:r>
      <w:r w:rsidRPr="002979F3">
        <w:rPr>
          <w:rFonts w:ascii="Times New Roman" w:hAnsi="Times New Roman" w:cs="Times New Roman"/>
        </w:rPr>
        <w:t xml:space="preserve"> indicates that the job is not current scheduled to run. </w:t>
      </w:r>
    </w:p>
    <w:p w14:paraId="41940EDB" w14:textId="77777777" w:rsidR="00895F4E"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RUNNING</w:t>
      </w:r>
      <w:r w:rsidR="00333777" w:rsidRPr="002979F3">
        <w:rPr>
          <w:rFonts w:ascii="Times New Roman" w:hAnsi="Times New Roman" w:cs="Times New Roman"/>
        </w:rPr>
        <w:t xml:space="preserve">: </w:t>
      </w:r>
      <w:r w:rsidRPr="002979F3">
        <w:rPr>
          <w:rFonts w:ascii="Times New Roman" w:hAnsi="Times New Roman" w:cs="Times New Roman"/>
        </w:rPr>
        <w:t xml:space="preserve"> indicates the job will run at the Next Fire Time.</w:t>
      </w:r>
    </w:p>
    <w:p w14:paraId="41940EDC" w14:textId="77777777" w:rsidR="00895F4E"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Next Fire Time: This is the next schedule</w:t>
      </w:r>
      <w:r w:rsidR="00333777" w:rsidRPr="002979F3">
        <w:rPr>
          <w:rFonts w:ascii="Times New Roman" w:hAnsi="Times New Roman" w:cs="Times New Roman"/>
        </w:rPr>
        <w:t>d time</w:t>
      </w:r>
      <w:r w:rsidRPr="002979F3">
        <w:rPr>
          <w:rFonts w:ascii="Times New Roman" w:hAnsi="Times New Roman" w:cs="Times New Roman"/>
        </w:rPr>
        <w:t xml:space="preserve"> for the job to execute.</w:t>
      </w:r>
    </w:p>
    <w:p w14:paraId="41940EDD" w14:textId="77777777" w:rsidR="00333777"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 xml:space="preserve">Last Success Run: </w:t>
      </w:r>
    </w:p>
    <w:p w14:paraId="41940EDE" w14:textId="77777777" w:rsidR="00333777"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For the Inactivation</w:t>
      </w:r>
      <w:r w:rsidR="00333777" w:rsidRPr="002979F3">
        <w:rPr>
          <w:rFonts w:ascii="Times New Roman" w:hAnsi="Times New Roman" w:cs="Times New Roman"/>
        </w:rPr>
        <w:t xml:space="preserve"> Job</w:t>
      </w:r>
      <w:r w:rsidRPr="002979F3">
        <w:rPr>
          <w:rFonts w:ascii="Times New Roman" w:hAnsi="Times New Roman" w:cs="Times New Roman"/>
        </w:rPr>
        <w:t>, FSS and ST</w:t>
      </w:r>
      <w:r w:rsidR="00333777" w:rsidRPr="002979F3">
        <w:rPr>
          <w:rFonts w:ascii="Times New Roman" w:hAnsi="Times New Roman" w:cs="Times New Roman"/>
        </w:rPr>
        <w:t>S jobs, this indicates the date-</w:t>
      </w:r>
      <w:r w:rsidRPr="002979F3">
        <w:rPr>
          <w:rFonts w:ascii="Times New Roman" w:hAnsi="Times New Roman" w:cs="Times New Roman"/>
        </w:rPr>
        <w:t xml:space="preserve">time the job finished on its last run. </w:t>
      </w:r>
    </w:p>
    <w:p w14:paraId="41940EDF" w14:textId="77777777" w:rsidR="00895F4E"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 xml:space="preserve">For the </w:t>
      </w:r>
      <w:proofErr w:type="spellStart"/>
      <w:r w:rsidR="00333777" w:rsidRPr="002979F3">
        <w:rPr>
          <w:rFonts w:ascii="Times New Roman" w:hAnsi="Times New Roman" w:cs="Times New Roman"/>
        </w:rPr>
        <w:t>Fdb</w:t>
      </w:r>
      <w:proofErr w:type="spellEnd"/>
      <w:r w:rsidRPr="002979F3">
        <w:rPr>
          <w:rFonts w:ascii="Times New Roman" w:hAnsi="Times New Roman" w:cs="Times New Roman"/>
        </w:rPr>
        <w:t xml:space="preserve"> Add and </w:t>
      </w:r>
      <w:proofErr w:type="spellStart"/>
      <w:r w:rsidR="00333777" w:rsidRPr="002979F3">
        <w:rPr>
          <w:rFonts w:ascii="Times New Roman" w:hAnsi="Times New Roman" w:cs="Times New Roman"/>
        </w:rPr>
        <w:t>Fdb</w:t>
      </w:r>
      <w:proofErr w:type="spellEnd"/>
      <w:r w:rsidR="00333777" w:rsidRPr="002979F3">
        <w:rPr>
          <w:rFonts w:ascii="Times New Roman" w:hAnsi="Times New Roman" w:cs="Times New Roman"/>
        </w:rPr>
        <w:t xml:space="preserve"> </w:t>
      </w:r>
      <w:r w:rsidRPr="002979F3">
        <w:rPr>
          <w:rFonts w:ascii="Times New Roman" w:hAnsi="Times New Roman" w:cs="Times New Roman"/>
        </w:rPr>
        <w:t xml:space="preserve">Update jobs, this indicates the latest value in the </w:t>
      </w:r>
      <w:proofErr w:type="spellStart"/>
      <w:r w:rsidRPr="002979F3">
        <w:rPr>
          <w:rFonts w:ascii="Times New Roman" w:hAnsi="Times New Roman" w:cs="Times New Roman"/>
        </w:rPr>
        <w:t>AddDate</w:t>
      </w:r>
      <w:proofErr w:type="spellEnd"/>
      <w:r w:rsidRPr="002979F3">
        <w:rPr>
          <w:rFonts w:ascii="Times New Roman" w:hAnsi="Times New Roman" w:cs="Times New Roman"/>
        </w:rPr>
        <w:t xml:space="preserve"> or </w:t>
      </w:r>
      <w:proofErr w:type="spellStart"/>
      <w:r w:rsidRPr="002979F3">
        <w:rPr>
          <w:rFonts w:ascii="Times New Roman" w:hAnsi="Times New Roman" w:cs="Times New Roman"/>
        </w:rPr>
        <w:t>UpdateDate</w:t>
      </w:r>
      <w:proofErr w:type="spellEnd"/>
      <w:r w:rsidRPr="002979F3">
        <w:rPr>
          <w:rFonts w:ascii="Times New Roman" w:hAnsi="Times New Roman" w:cs="Times New Roman"/>
        </w:rPr>
        <w:t xml:space="preserve"> field in the FDB Packaged Drug table.</w:t>
      </w:r>
    </w:p>
    <w:p w14:paraId="41940EE0" w14:textId="77777777" w:rsidR="00895F4E" w:rsidRPr="002979F3" w:rsidRDefault="00895F4E" w:rsidP="002A1E57">
      <w:pPr>
        <w:pStyle w:val="wdlistparagraph"/>
        <w:numPr>
          <w:ilvl w:val="0"/>
          <w:numId w:val="25"/>
        </w:numPr>
        <w:spacing w:before="100" w:beforeAutospacing="1" w:after="100" w:afterAutospacing="1" w:line="240" w:lineRule="auto"/>
        <w:rPr>
          <w:rFonts w:ascii="Times New Roman" w:hAnsi="Times New Roman" w:cs="Times New Roman"/>
        </w:rPr>
      </w:pPr>
      <w:bookmarkStart w:id="274" w:name="HotSpot27315"/>
      <w:r w:rsidRPr="002979F3">
        <w:rPr>
          <w:rFonts w:ascii="Times New Roman" w:hAnsi="Times New Roman" w:cs="Times New Roman"/>
          <w:iCs/>
        </w:rPr>
        <w:t>Process</w:t>
      </w:r>
      <w:bookmarkEnd w:id="274"/>
      <w:r w:rsidRPr="002979F3">
        <w:rPr>
          <w:rFonts w:ascii="Times New Roman" w:hAnsi="Times New Roman" w:cs="Times New Roman"/>
        </w:rPr>
        <w:t xml:space="preserve"> </w:t>
      </w:r>
      <w:r w:rsidRPr="002979F3">
        <w:rPr>
          <w:rStyle w:val="glosstext"/>
          <w:rFonts w:ascii="Times New Roman" w:hAnsi="Times New Roman" w:cs="Times New Roman"/>
          <w:vanish/>
        </w:rPr>
        <w:t>A process is a collection of activities that takes one or more kinds of input and creates an output that is of value to the customer. It is cross-functional and results oriented, defying rather than respecting organizational boundaries. It is focused on goals and ends rather than actions and means. Thinking about the process is a prerequisite to re-engineering; only processes can be re-engineered.</w:t>
      </w:r>
      <w:r w:rsidRPr="002979F3">
        <w:rPr>
          <w:rFonts w:ascii="Times New Roman" w:hAnsi="Times New Roman" w:cs="Times New Roman"/>
        </w:rPr>
        <w:t xml:space="preserve"> Status: </w:t>
      </w:r>
    </w:p>
    <w:p w14:paraId="41940EE1" w14:textId="77777777" w:rsidR="00333777"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STOPPED</w:t>
      </w:r>
      <w:r w:rsidR="00333777" w:rsidRPr="002979F3">
        <w:rPr>
          <w:rFonts w:ascii="Times New Roman" w:hAnsi="Times New Roman" w:cs="Times New Roman"/>
        </w:rPr>
        <w:t xml:space="preserve">: </w:t>
      </w:r>
      <w:r w:rsidRPr="002979F3">
        <w:rPr>
          <w:rFonts w:ascii="Times New Roman" w:hAnsi="Times New Roman" w:cs="Times New Roman"/>
        </w:rPr>
        <w:t xml:space="preserve"> indicates the job has not been execut</w:t>
      </w:r>
      <w:r w:rsidR="00333777" w:rsidRPr="002979F3">
        <w:rPr>
          <w:rFonts w:ascii="Times New Roman" w:hAnsi="Times New Roman" w:cs="Times New Roman"/>
        </w:rPr>
        <w:t>ed since the code was deployed.</w:t>
      </w:r>
    </w:p>
    <w:p w14:paraId="41940EE2" w14:textId="77777777" w:rsidR="00895F4E"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COMPLETED</w:t>
      </w:r>
      <w:r w:rsidR="00333777" w:rsidRPr="002979F3">
        <w:rPr>
          <w:rFonts w:ascii="Times New Roman" w:hAnsi="Times New Roman" w:cs="Times New Roman"/>
        </w:rPr>
        <w:t>:</w:t>
      </w:r>
      <w:r w:rsidRPr="002979F3">
        <w:rPr>
          <w:rFonts w:ascii="Times New Roman" w:hAnsi="Times New Roman" w:cs="Times New Roman"/>
        </w:rPr>
        <w:t xml:space="preserve"> indicates that the</w:t>
      </w:r>
      <w:r w:rsidR="00333777" w:rsidRPr="002979F3">
        <w:rPr>
          <w:rFonts w:ascii="Times New Roman" w:hAnsi="Times New Roman" w:cs="Times New Roman"/>
        </w:rPr>
        <w:t xml:space="preserve"> job has executed and the Last S</w:t>
      </w:r>
      <w:r w:rsidRPr="002979F3">
        <w:rPr>
          <w:rFonts w:ascii="Times New Roman" w:hAnsi="Times New Roman" w:cs="Times New Roman"/>
        </w:rPr>
        <w:t xml:space="preserve">uccess Run will hold the time the job last completed. </w:t>
      </w:r>
    </w:p>
    <w:p w14:paraId="41940EE3" w14:textId="77777777" w:rsidR="00895F4E" w:rsidRPr="002979F3" w:rsidRDefault="00895F4E" w:rsidP="002A1E57">
      <w:pPr>
        <w:pStyle w:val="wdlistparagraph"/>
        <w:numPr>
          <w:ilvl w:val="1"/>
          <w:numId w:val="25"/>
        </w:numPr>
        <w:spacing w:before="100" w:beforeAutospacing="1" w:after="100" w:afterAutospacing="1" w:line="240" w:lineRule="auto"/>
        <w:rPr>
          <w:rFonts w:ascii="Times New Roman" w:hAnsi="Times New Roman" w:cs="Times New Roman"/>
        </w:rPr>
      </w:pPr>
      <w:r w:rsidRPr="002979F3">
        <w:rPr>
          <w:rFonts w:ascii="Times New Roman" w:hAnsi="Times New Roman" w:cs="Times New Roman"/>
        </w:rPr>
        <w:t>RUNNING</w:t>
      </w:r>
      <w:r w:rsidR="00333777" w:rsidRPr="002979F3">
        <w:rPr>
          <w:rFonts w:ascii="Times New Roman" w:hAnsi="Times New Roman" w:cs="Times New Roman"/>
        </w:rPr>
        <w:t xml:space="preserve">: </w:t>
      </w:r>
      <w:r w:rsidRPr="002979F3">
        <w:rPr>
          <w:rFonts w:ascii="Times New Roman" w:hAnsi="Times New Roman" w:cs="Times New Roman"/>
        </w:rPr>
        <w:t xml:space="preserve"> indicates the job is currently executing.</w:t>
      </w:r>
    </w:p>
    <w:p w14:paraId="41940EE4" w14:textId="77777777" w:rsidR="00895F4E" w:rsidRPr="002979F3" w:rsidRDefault="00333777" w:rsidP="002979F3">
      <w:pPr>
        <w:pStyle w:val="wdnormal"/>
        <w:spacing w:before="100" w:beforeAutospacing="1" w:after="100" w:afterAutospacing="1"/>
        <w:rPr>
          <w:rFonts w:ascii="Times New Roman" w:hAnsi="Times New Roman"/>
          <w:u w:val="single"/>
        </w:rPr>
      </w:pPr>
      <w:r w:rsidRPr="002979F3">
        <w:rPr>
          <w:rFonts w:ascii="Times New Roman" w:hAnsi="Times New Roman"/>
          <w:noProof/>
          <w:u w:val="single"/>
        </w:rPr>
        <w:t>National Settings</w:t>
      </w:r>
    </w:p>
    <w:p w14:paraId="41940EE5"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Under the jobs table is a row of National setting variables that </w:t>
      </w:r>
      <w:r w:rsidR="00333777" w:rsidRPr="002979F3">
        <w:rPr>
          <w:rFonts w:ascii="Times New Roman" w:hAnsi="Times New Roman"/>
        </w:rPr>
        <w:t>are used in the execution of these jobs</w:t>
      </w:r>
      <w:r w:rsidRPr="002979F3">
        <w:rPr>
          <w:rFonts w:ascii="Times New Roman" w:hAnsi="Times New Roman"/>
        </w:rPr>
        <w:t>.</w:t>
      </w:r>
    </w:p>
    <w:p w14:paraId="41940EE6" w14:textId="705C38FA" w:rsidR="007C7835" w:rsidRPr="002979F3" w:rsidRDefault="007C7835" w:rsidP="002979F3">
      <w:pPr>
        <w:pStyle w:val="Caption"/>
        <w:keepNext/>
        <w:spacing w:before="100" w:beforeAutospacing="1" w:after="100" w:afterAutospacing="1"/>
        <w:rPr>
          <w:rFonts w:ascii="Times New Roman" w:hAnsi="Times New Roman"/>
        </w:rPr>
      </w:pPr>
      <w:bookmarkStart w:id="275" w:name="_Toc478139441"/>
      <w:r w:rsidRPr="002979F3">
        <w:rPr>
          <w:rFonts w:ascii="Times New Roman" w:hAnsi="Times New Roman"/>
        </w:rPr>
        <w:lastRenderedPageBreak/>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10</w:t>
      </w:r>
      <w:r w:rsidR="009B267F">
        <w:rPr>
          <w:rFonts w:ascii="Times New Roman" w:hAnsi="Times New Roman"/>
        </w:rPr>
        <w:fldChar w:fldCharType="end"/>
      </w:r>
      <w:r w:rsidRPr="002979F3">
        <w:rPr>
          <w:rFonts w:ascii="Times New Roman" w:hAnsi="Times New Roman"/>
        </w:rPr>
        <w:t>: Jobs Table - National Settings</w:t>
      </w:r>
      <w:bookmarkEnd w:id="275"/>
    </w:p>
    <w:tbl>
      <w:tblPr>
        <w:tblW w:w="0" w:type="auto"/>
        <w:tblCellSpacing w:w="0" w:type="dxa"/>
        <w:tblBorders>
          <w:top w:val="single" w:sz="2" w:space="0" w:color="B8CCE4"/>
          <w:left w:val="single" w:sz="2" w:space="0" w:color="B8CCE4"/>
          <w:bottom w:val="single" w:sz="2" w:space="0" w:color="B8CCE4"/>
          <w:right w:val="single" w:sz="2" w:space="0" w:color="B8CCE4"/>
        </w:tblBorders>
        <w:tblCellMar>
          <w:left w:w="0" w:type="dxa"/>
          <w:right w:w="0" w:type="dxa"/>
        </w:tblCellMar>
        <w:tblLook w:val="04A0" w:firstRow="1" w:lastRow="0" w:firstColumn="1" w:lastColumn="0" w:noHBand="0" w:noVBand="1"/>
      </w:tblPr>
      <w:tblGrid>
        <w:gridCol w:w="2633"/>
        <w:gridCol w:w="6943"/>
      </w:tblGrid>
      <w:tr w:rsidR="00333777" w:rsidRPr="002979F3" w14:paraId="41940EE9" w14:textId="77777777" w:rsidTr="00FD36A4">
        <w:trPr>
          <w:tblCellSpacing w:w="0" w:type="dxa"/>
        </w:trPr>
        <w:tc>
          <w:tcPr>
            <w:tcW w:w="2633" w:type="dxa"/>
            <w:tcBorders>
              <w:top w:val="single" w:sz="2" w:space="0" w:color="B8CCE4"/>
              <w:bottom w:val="nil"/>
            </w:tcBorders>
            <w:shd w:val="clear" w:color="auto" w:fill="D9D9D9"/>
            <w:tcMar>
              <w:top w:w="0" w:type="dxa"/>
              <w:left w:w="108" w:type="dxa"/>
              <w:bottom w:w="0" w:type="dxa"/>
              <w:right w:w="108" w:type="dxa"/>
            </w:tcMar>
            <w:hideMark/>
          </w:tcPr>
          <w:p w14:paraId="41940EE7" w14:textId="77777777" w:rsidR="00895F4E" w:rsidRPr="002979F3" w:rsidRDefault="00895F4E" w:rsidP="002979F3">
            <w:pPr>
              <w:pStyle w:val="wdnormal"/>
              <w:spacing w:before="100" w:beforeAutospacing="1" w:after="100" w:afterAutospacing="1"/>
              <w:jc w:val="center"/>
              <w:rPr>
                <w:rFonts w:ascii="Times New Roman" w:hAnsi="Times New Roman"/>
              </w:rPr>
            </w:pPr>
            <w:r w:rsidRPr="002979F3">
              <w:rPr>
                <w:rFonts w:ascii="Times New Roman" w:hAnsi="Times New Roman"/>
                <w:b/>
                <w:bCs/>
              </w:rPr>
              <w:t>Jobs Types</w:t>
            </w:r>
          </w:p>
        </w:tc>
        <w:tc>
          <w:tcPr>
            <w:tcW w:w="6943" w:type="dxa"/>
            <w:tcBorders>
              <w:top w:val="single" w:sz="2" w:space="0" w:color="B8CCE4"/>
              <w:bottom w:val="nil"/>
            </w:tcBorders>
            <w:shd w:val="clear" w:color="auto" w:fill="D9D9D9"/>
            <w:tcMar>
              <w:top w:w="0" w:type="dxa"/>
              <w:left w:w="108" w:type="dxa"/>
              <w:bottom w:w="0" w:type="dxa"/>
              <w:right w:w="108" w:type="dxa"/>
            </w:tcMar>
            <w:hideMark/>
          </w:tcPr>
          <w:p w14:paraId="41940EE8" w14:textId="77777777" w:rsidR="00895F4E" w:rsidRPr="002979F3" w:rsidRDefault="00895F4E" w:rsidP="002979F3">
            <w:pPr>
              <w:pStyle w:val="wdnormal"/>
              <w:spacing w:before="100" w:beforeAutospacing="1" w:after="100" w:afterAutospacing="1"/>
              <w:jc w:val="center"/>
              <w:rPr>
                <w:rFonts w:ascii="Times New Roman" w:hAnsi="Times New Roman"/>
              </w:rPr>
            </w:pPr>
            <w:r w:rsidRPr="002979F3">
              <w:rPr>
                <w:rFonts w:ascii="Times New Roman" w:hAnsi="Times New Roman"/>
                <w:b/>
                <w:bCs/>
              </w:rPr>
              <w:t>Description</w:t>
            </w:r>
          </w:p>
        </w:tc>
      </w:tr>
      <w:tr w:rsidR="00333777" w:rsidRPr="002979F3" w14:paraId="41940EEC" w14:textId="77777777" w:rsidTr="00FD36A4">
        <w:trPr>
          <w:tblCellSpacing w:w="0" w:type="dxa"/>
        </w:trPr>
        <w:tc>
          <w:tcPr>
            <w:tcW w:w="2633" w:type="dxa"/>
            <w:shd w:val="clear" w:color="auto" w:fill="D3DFEE"/>
            <w:tcMar>
              <w:top w:w="0" w:type="dxa"/>
              <w:left w:w="108" w:type="dxa"/>
              <w:bottom w:w="0" w:type="dxa"/>
              <w:right w:w="108" w:type="dxa"/>
            </w:tcMar>
            <w:hideMark/>
          </w:tcPr>
          <w:p w14:paraId="41940EEA"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b/>
                <w:bCs/>
              </w:rPr>
              <w:t>Messaging Status</w:t>
            </w:r>
          </w:p>
        </w:tc>
        <w:tc>
          <w:tcPr>
            <w:tcW w:w="6943" w:type="dxa"/>
            <w:shd w:val="clear" w:color="auto" w:fill="D3DFEE"/>
            <w:tcMar>
              <w:top w:w="0" w:type="dxa"/>
              <w:left w:w="108" w:type="dxa"/>
              <w:bottom w:w="0" w:type="dxa"/>
              <w:right w:w="108" w:type="dxa"/>
            </w:tcMar>
            <w:hideMark/>
          </w:tcPr>
          <w:p w14:paraId="41940EEB"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On indicates Messages are being sent to NDF as they are generated. Off indicates Messages are being queued as they are generated. When the </w:t>
            </w:r>
            <w:r w:rsidR="00D47282" w:rsidRPr="002979F3">
              <w:rPr>
                <w:rFonts w:ascii="Times New Roman" w:hAnsi="Times New Roman"/>
              </w:rPr>
              <w:t>user</w:t>
            </w:r>
            <w:r w:rsidRPr="002979F3">
              <w:rPr>
                <w:rFonts w:ascii="Times New Roman" w:hAnsi="Times New Roman"/>
              </w:rPr>
              <w:t xml:space="preserve"> changes the status from Off to On all queued messages will be sent.</w:t>
            </w:r>
          </w:p>
        </w:tc>
      </w:tr>
      <w:tr w:rsidR="00333777" w:rsidRPr="002979F3" w14:paraId="41940EEF" w14:textId="77777777" w:rsidTr="00FD36A4">
        <w:trPr>
          <w:tblCellSpacing w:w="0" w:type="dxa"/>
        </w:trPr>
        <w:tc>
          <w:tcPr>
            <w:tcW w:w="2633" w:type="dxa"/>
            <w:tcMar>
              <w:top w:w="0" w:type="dxa"/>
              <w:left w:w="108" w:type="dxa"/>
              <w:bottom w:w="0" w:type="dxa"/>
              <w:right w:w="108" w:type="dxa"/>
            </w:tcMar>
            <w:hideMark/>
          </w:tcPr>
          <w:p w14:paraId="41940EED" w14:textId="77777777" w:rsidR="00895F4E" w:rsidRPr="002979F3" w:rsidRDefault="00B64C2D" w:rsidP="002979F3">
            <w:pPr>
              <w:pStyle w:val="wdnormal"/>
              <w:spacing w:before="100" w:beforeAutospacing="1" w:after="100" w:afterAutospacing="1"/>
              <w:rPr>
                <w:rFonts w:ascii="Times New Roman" w:hAnsi="Times New Roman"/>
              </w:rPr>
            </w:pPr>
            <w:r w:rsidRPr="002979F3">
              <w:rPr>
                <w:rFonts w:ascii="Times New Roman" w:hAnsi="Times New Roman"/>
                <w:b/>
                <w:bCs/>
              </w:rPr>
              <w:t>FDA</w:t>
            </w:r>
            <w:r w:rsidR="00895F4E" w:rsidRPr="002979F3">
              <w:rPr>
                <w:rFonts w:ascii="Times New Roman" w:hAnsi="Times New Roman"/>
                <w:b/>
                <w:bCs/>
              </w:rPr>
              <w:t xml:space="preserve"> Host Name</w:t>
            </w:r>
          </w:p>
        </w:tc>
        <w:tc>
          <w:tcPr>
            <w:tcW w:w="6943" w:type="dxa"/>
            <w:tcMar>
              <w:top w:w="0" w:type="dxa"/>
              <w:left w:w="108" w:type="dxa"/>
              <w:bottom w:w="0" w:type="dxa"/>
              <w:right w:w="108" w:type="dxa"/>
            </w:tcMar>
            <w:hideMark/>
          </w:tcPr>
          <w:p w14:paraId="41940EEE"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is the host name for the </w:t>
            </w:r>
            <w:bookmarkStart w:id="276" w:name="HotSpot35180"/>
            <w:r w:rsidRPr="002979F3">
              <w:rPr>
                <w:rFonts w:ascii="Times New Roman" w:hAnsi="Times New Roman"/>
                <w:iCs/>
              </w:rPr>
              <w:t>FDA</w:t>
            </w:r>
            <w:bookmarkEnd w:id="276"/>
            <w:r w:rsidRPr="002979F3">
              <w:rPr>
                <w:rFonts w:ascii="Times New Roman" w:hAnsi="Times New Roman"/>
              </w:rPr>
              <w:t xml:space="preserve"> </w:t>
            </w:r>
            <w:r w:rsidRPr="002979F3">
              <w:rPr>
                <w:rStyle w:val="glosstext"/>
                <w:rFonts w:ascii="Times New Roman" w:hAnsi="Times New Roman"/>
                <w:vanish/>
                <w:color w:val="auto"/>
              </w:rPr>
              <w:t>Food and Drug Administration</w:t>
            </w:r>
            <w:r w:rsidRPr="002979F3">
              <w:rPr>
                <w:rFonts w:ascii="Times New Roman" w:hAnsi="Times New Roman"/>
              </w:rPr>
              <w:t xml:space="preserve"> Server which holds t</w:t>
            </w:r>
            <w:r w:rsidR="00D47282" w:rsidRPr="002979F3">
              <w:rPr>
                <w:rFonts w:ascii="Times New Roman" w:hAnsi="Times New Roman"/>
              </w:rPr>
              <w:t>he FDB Med Guides. This becomes the base of the URL that is used to display FDB Med Guides for specific products.</w:t>
            </w:r>
          </w:p>
        </w:tc>
      </w:tr>
      <w:tr w:rsidR="00333777" w:rsidRPr="002979F3" w14:paraId="41940EF2" w14:textId="77777777" w:rsidTr="00FD36A4">
        <w:trPr>
          <w:tblCellSpacing w:w="0" w:type="dxa"/>
        </w:trPr>
        <w:tc>
          <w:tcPr>
            <w:tcW w:w="2633" w:type="dxa"/>
            <w:shd w:val="clear" w:color="auto" w:fill="D3DFEE"/>
            <w:tcMar>
              <w:top w:w="0" w:type="dxa"/>
              <w:left w:w="108" w:type="dxa"/>
              <w:bottom w:w="0" w:type="dxa"/>
              <w:right w:w="108" w:type="dxa"/>
            </w:tcMar>
            <w:hideMark/>
          </w:tcPr>
          <w:p w14:paraId="41940EF0"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b/>
                <w:bCs/>
              </w:rPr>
              <w:t xml:space="preserve">Messages on Queue </w:t>
            </w:r>
          </w:p>
        </w:tc>
        <w:tc>
          <w:tcPr>
            <w:tcW w:w="6943" w:type="dxa"/>
            <w:shd w:val="clear" w:color="auto" w:fill="D3DFEE"/>
            <w:tcMar>
              <w:top w:w="0" w:type="dxa"/>
              <w:left w:w="108" w:type="dxa"/>
              <w:bottom w:w="0" w:type="dxa"/>
              <w:right w:w="108" w:type="dxa"/>
            </w:tcMar>
            <w:hideMark/>
          </w:tcPr>
          <w:p w14:paraId="41940EF1" w14:textId="77777777" w:rsidR="00895F4E" w:rsidRPr="002979F3" w:rsidRDefault="00D47282"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is a </w:t>
            </w:r>
            <w:r w:rsidR="00895F4E" w:rsidRPr="002979F3">
              <w:rPr>
                <w:rFonts w:ascii="Times New Roman" w:hAnsi="Times New Roman"/>
              </w:rPr>
              <w:t>c</w:t>
            </w:r>
            <w:r w:rsidRPr="002979F3">
              <w:rPr>
                <w:rFonts w:ascii="Times New Roman" w:hAnsi="Times New Roman"/>
              </w:rPr>
              <w:t>ount of the number of messages i</w:t>
            </w:r>
            <w:r w:rsidR="00895F4E" w:rsidRPr="002979F3">
              <w:rPr>
                <w:rFonts w:ascii="Times New Roman" w:hAnsi="Times New Roman"/>
              </w:rPr>
              <w:t>n the message queue.</w:t>
            </w:r>
          </w:p>
        </w:tc>
      </w:tr>
      <w:tr w:rsidR="00333777" w:rsidRPr="002979F3" w14:paraId="41940EF5" w14:textId="77777777" w:rsidTr="00FD36A4">
        <w:trPr>
          <w:tblCellSpacing w:w="0" w:type="dxa"/>
        </w:trPr>
        <w:tc>
          <w:tcPr>
            <w:tcW w:w="2633" w:type="dxa"/>
            <w:tcMar>
              <w:top w:w="0" w:type="dxa"/>
              <w:left w:w="108" w:type="dxa"/>
              <w:bottom w:w="0" w:type="dxa"/>
              <w:right w:w="108" w:type="dxa"/>
            </w:tcMar>
            <w:hideMark/>
          </w:tcPr>
          <w:p w14:paraId="41940EF3"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b/>
                <w:bCs/>
              </w:rPr>
              <w:t>Messaging Running</w:t>
            </w:r>
          </w:p>
        </w:tc>
        <w:tc>
          <w:tcPr>
            <w:tcW w:w="6943" w:type="dxa"/>
            <w:tcMar>
              <w:top w:w="0" w:type="dxa"/>
              <w:left w:w="108" w:type="dxa"/>
              <w:bottom w:w="0" w:type="dxa"/>
              <w:right w:w="108" w:type="dxa"/>
            </w:tcMar>
            <w:hideMark/>
          </w:tcPr>
          <w:p w14:paraId="41940EF4"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is used in conjunction with the </w:t>
            </w:r>
            <w:bookmarkStart w:id="277" w:name="HotSpot33183"/>
            <w:r w:rsidR="00D47282" w:rsidRPr="002979F3">
              <w:rPr>
                <w:rFonts w:ascii="Times New Roman" w:hAnsi="Times New Roman"/>
                <w:iCs/>
              </w:rPr>
              <w:t>Messagin</w:t>
            </w:r>
            <w:bookmarkEnd w:id="277"/>
            <w:r w:rsidR="00D47282" w:rsidRPr="002979F3">
              <w:rPr>
                <w:rFonts w:ascii="Times New Roman" w:hAnsi="Times New Roman"/>
                <w:iCs/>
              </w:rPr>
              <w:t>g</w:t>
            </w:r>
            <w:r w:rsidRPr="002979F3">
              <w:rPr>
                <w:rFonts w:ascii="Times New Roman" w:hAnsi="Times New Roman"/>
              </w:rPr>
              <w:t xml:space="preserve"> </w:t>
            </w:r>
            <w:r w:rsidRPr="002979F3">
              <w:rPr>
                <w:rStyle w:val="glosstext"/>
                <w:rFonts w:ascii="Times New Roman" w:hAnsi="Times New Roman"/>
                <w:vanish/>
                <w:color w:val="auto"/>
              </w:rPr>
              <w:t>A collection of data in a standardized format that can be sent to or received at a given destination.</w:t>
            </w:r>
            <w:r w:rsidRPr="002979F3">
              <w:rPr>
                <w:rFonts w:ascii="Times New Roman" w:hAnsi="Times New Roman"/>
              </w:rPr>
              <w:t xml:space="preserve"> Status</w:t>
            </w:r>
            <w:r w:rsidR="00D47282" w:rsidRPr="002979F3">
              <w:rPr>
                <w:rFonts w:ascii="Times New Roman" w:hAnsi="Times New Roman"/>
              </w:rPr>
              <w:t xml:space="preserve"> button. When the messaging is O</w:t>
            </w:r>
            <w:r w:rsidRPr="002979F3">
              <w:rPr>
                <w:rFonts w:ascii="Times New Roman" w:hAnsi="Times New Roman"/>
              </w:rPr>
              <w:t>n, this is set to true, when the messa</w:t>
            </w:r>
            <w:r w:rsidR="00D47282" w:rsidRPr="002979F3">
              <w:rPr>
                <w:rFonts w:ascii="Times New Roman" w:hAnsi="Times New Roman"/>
              </w:rPr>
              <w:t>ging is O</w:t>
            </w:r>
            <w:r w:rsidRPr="002979F3">
              <w:rPr>
                <w:rFonts w:ascii="Times New Roman" w:hAnsi="Times New Roman"/>
              </w:rPr>
              <w:t xml:space="preserve">ff, this is set to false. </w:t>
            </w:r>
          </w:p>
        </w:tc>
      </w:tr>
      <w:tr w:rsidR="00333777" w:rsidRPr="002979F3" w14:paraId="41940EF8" w14:textId="77777777" w:rsidTr="00FD36A4">
        <w:trPr>
          <w:tblCellSpacing w:w="0" w:type="dxa"/>
        </w:trPr>
        <w:tc>
          <w:tcPr>
            <w:tcW w:w="2633" w:type="dxa"/>
            <w:shd w:val="clear" w:color="auto" w:fill="D3DFEE"/>
            <w:tcMar>
              <w:top w:w="0" w:type="dxa"/>
              <w:left w:w="108" w:type="dxa"/>
              <w:bottom w:w="0" w:type="dxa"/>
              <w:right w:w="108" w:type="dxa"/>
            </w:tcMar>
            <w:hideMark/>
          </w:tcPr>
          <w:p w14:paraId="41940EF6"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b/>
                <w:bCs/>
              </w:rPr>
              <w:t>Error Messages</w:t>
            </w:r>
          </w:p>
        </w:tc>
        <w:tc>
          <w:tcPr>
            <w:tcW w:w="6943" w:type="dxa"/>
            <w:shd w:val="clear" w:color="auto" w:fill="D3DFEE"/>
            <w:tcMar>
              <w:top w:w="0" w:type="dxa"/>
              <w:left w:w="108" w:type="dxa"/>
              <w:bottom w:w="0" w:type="dxa"/>
              <w:right w:w="108" w:type="dxa"/>
            </w:tcMar>
            <w:hideMark/>
          </w:tcPr>
          <w:p w14:paraId="41940EF7" w14:textId="77777777" w:rsidR="00895F4E" w:rsidRPr="002979F3" w:rsidRDefault="00895F4E" w:rsidP="002979F3">
            <w:pPr>
              <w:pStyle w:val="wdnormal"/>
              <w:spacing w:before="100" w:beforeAutospacing="1" w:after="100" w:afterAutospacing="1"/>
              <w:rPr>
                <w:rFonts w:ascii="Times New Roman" w:hAnsi="Times New Roman"/>
              </w:rPr>
            </w:pPr>
            <w:r w:rsidRPr="002979F3">
              <w:rPr>
                <w:rFonts w:ascii="Times New Roman" w:hAnsi="Times New Roman"/>
              </w:rPr>
              <w:t xml:space="preserve">If an error occurs when processing the </w:t>
            </w:r>
            <w:r w:rsidR="00D47282" w:rsidRPr="002979F3">
              <w:rPr>
                <w:rFonts w:ascii="Times New Roman" w:hAnsi="Times New Roman"/>
              </w:rPr>
              <w:t>m</w:t>
            </w:r>
            <w:r w:rsidRPr="002979F3">
              <w:rPr>
                <w:rFonts w:ascii="Times New Roman" w:hAnsi="Times New Roman"/>
              </w:rPr>
              <w:t>essages from the queue, the error will be displayed here and the messaging will automatically be turned off.</w:t>
            </w:r>
          </w:p>
        </w:tc>
      </w:tr>
      <w:tr w:rsidR="00333777" w:rsidRPr="002979F3" w14:paraId="41940EFB" w14:textId="77777777" w:rsidTr="00FD36A4">
        <w:trPr>
          <w:tblCellSpacing w:w="0" w:type="dxa"/>
        </w:trPr>
        <w:tc>
          <w:tcPr>
            <w:tcW w:w="2633" w:type="dxa"/>
            <w:tcMar>
              <w:top w:w="0" w:type="dxa"/>
              <w:left w:w="108" w:type="dxa"/>
              <w:bottom w:w="0" w:type="dxa"/>
              <w:right w:w="108" w:type="dxa"/>
            </w:tcMar>
            <w:hideMark/>
          </w:tcPr>
          <w:p w14:paraId="41940EF9" w14:textId="77777777" w:rsidR="00895F4E" w:rsidRPr="002979F3" w:rsidRDefault="00895F4E" w:rsidP="002979F3">
            <w:pPr>
              <w:spacing w:before="100" w:beforeAutospacing="1" w:after="100" w:afterAutospacing="1"/>
              <w:rPr>
                <w:szCs w:val="22"/>
              </w:rPr>
            </w:pPr>
          </w:p>
        </w:tc>
        <w:tc>
          <w:tcPr>
            <w:tcW w:w="6943" w:type="dxa"/>
            <w:tcMar>
              <w:top w:w="0" w:type="dxa"/>
              <w:left w:w="108" w:type="dxa"/>
              <w:bottom w:w="0" w:type="dxa"/>
              <w:right w:w="108" w:type="dxa"/>
            </w:tcMar>
            <w:hideMark/>
          </w:tcPr>
          <w:p w14:paraId="41940EFA" w14:textId="77777777" w:rsidR="00895F4E" w:rsidRPr="002979F3" w:rsidRDefault="00895F4E" w:rsidP="002979F3">
            <w:pPr>
              <w:spacing w:before="100" w:beforeAutospacing="1" w:after="100" w:afterAutospacing="1"/>
              <w:rPr>
                <w:szCs w:val="22"/>
              </w:rPr>
            </w:pPr>
          </w:p>
        </w:tc>
      </w:tr>
    </w:tbl>
    <w:p w14:paraId="41940EFC" w14:textId="77777777" w:rsidR="00895F4E" w:rsidRPr="002979F3" w:rsidRDefault="00895F4E" w:rsidP="002979F3">
      <w:pPr>
        <w:pStyle w:val="BodyText"/>
        <w:spacing w:before="100" w:beforeAutospacing="1" w:after="100" w:afterAutospacing="1"/>
      </w:pPr>
    </w:p>
    <w:p w14:paraId="41940EFD" w14:textId="77777777" w:rsidR="00563C8F" w:rsidRPr="002979F3" w:rsidRDefault="00563C8F" w:rsidP="002979F3">
      <w:pPr>
        <w:spacing w:before="100" w:beforeAutospacing="1" w:after="100" w:afterAutospacing="1"/>
      </w:pPr>
      <w:r w:rsidRPr="002979F3">
        <w:br w:type="page"/>
      </w:r>
    </w:p>
    <w:p w14:paraId="41940EFE" w14:textId="77777777" w:rsidR="00563C8F" w:rsidRPr="002979F3" w:rsidRDefault="00C45069" w:rsidP="004001A5">
      <w:pPr>
        <w:pStyle w:val="Heading3"/>
      </w:pPr>
      <w:bookmarkStart w:id="278" w:name="_Toc478139667"/>
      <w:r>
        <w:lastRenderedPageBreak/>
        <w:t xml:space="preserve">User Roles Tab </w:t>
      </w:r>
      <w:r w:rsidR="00563C8F" w:rsidRPr="002979F3">
        <w:t>– for Supervisor Roles Only</w:t>
      </w:r>
      <w:bookmarkEnd w:id="278"/>
    </w:p>
    <w:p w14:paraId="41940EFF" w14:textId="77777777" w:rsidR="00563C8F" w:rsidRPr="002979F3" w:rsidRDefault="00D36B11" w:rsidP="002979F3">
      <w:pPr>
        <w:pStyle w:val="BodyText"/>
        <w:spacing w:before="100" w:beforeAutospacing="1" w:after="100" w:afterAutospacing="1"/>
      </w:pPr>
      <w:r w:rsidRPr="002979F3">
        <w:t xml:space="preserve">The user can assign specific PPS-N roles which determine what functions within PPS-N that user can perform. </w:t>
      </w:r>
    </w:p>
    <w:p w14:paraId="41940F00" w14:textId="77777777" w:rsidR="00D36B11" w:rsidRPr="002979F3" w:rsidRDefault="00E97F9C" w:rsidP="002979F3">
      <w:pPr>
        <w:pStyle w:val="BodyText"/>
        <w:keepNext/>
        <w:spacing w:before="100" w:beforeAutospacing="1" w:after="100" w:afterAutospacing="1"/>
      </w:pPr>
      <w:r>
        <w:rPr>
          <w:noProof/>
        </w:rPr>
        <w:drawing>
          <wp:inline distT="0" distB="0" distL="0" distR="0" wp14:anchorId="41940FED" wp14:editId="22DE9CD5">
            <wp:extent cx="5943600" cy="1680426"/>
            <wp:effectExtent l="0" t="0" r="0" b="0"/>
            <wp:docPr id="92" name="Picture 49" descr="User Rol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er Roles Tab"/>
                    <pic:cNvPicPr>
                      <a:picLocks noChangeAspect="1" noChangeArrowheads="1"/>
                    </pic:cNvPicPr>
                  </pic:nvPicPr>
                  <pic:blipFill rotWithShape="1">
                    <a:blip r:embed="rId111">
                      <a:extLst>
                        <a:ext uri="{28A0092B-C50C-407E-A947-70E740481C1C}">
                          <a14:useLocalDpi xmlns:a14="http://schemas.microsoft.com/office/drawing/2010/main" val="0"/>
                        </a:ext>
                      </a:extLst>
                    </a:blip>
                    <a:srcRect t="20098"/>
                    <a:stretch/>
                  </pic:blipFill>
                  <pic:spPr bwMode="auto">
                    <a:xfrm>
                      <a:off x="0" y="0"/>
                      <a:ext cx="5943600" cy="1680426"/>
                    </a:xfrm>
                    <a:prstGeom prst="rect">
                      <a:avLst/>
                    </a:prstGeom>
                    <a:noFill/>
                    <a:ln>
                      <a:noFill/>
                    </a:ln>
                    <a:extLst>
                      <a:ext uri="{53640926-AAD7-44D8-BBD7-CCE9431645EC}">
                        <a14:shadowObscured xmlns:a14="http://schemas.microsoft.com/office/drawing/2010/main"/>
                      </a:ext>
                    </a:extLst>
                  </pic:spPr>
                </pic:pic>
              </a:graphicData>
            </a:graphic>
          </wp:inline>
        </w:drawing>
      </w:r>
    </w:p>
    <w:p w14:paraId="41940F01" w14:textId="3F1EFEC6" w:rsidR="00D36B11" w:rsidRPr="002979F3" w:rsidRDefault="00D36B11" w:rsidP="002979F3">
      <w:pPr>
        <w:pStyle w:val="Caption"/>
        <w:spacing w:before="100" w:beforeAutospacing="1" w:after="100" w:afterAutospacing="1"/>
        <w:rPr>
          <w:rFonts w:ascii="Times New Roman" w:hAnsi="Times New Roman"/>
        </w:rPr>
      </w:pPr>
      <w:bookmarkStart w:id="279" w:name="_Toc478139625"/>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90</w:t>
      </w:r>
      <w:r w:rsidR="00152CEF">
        <w:rPr>
          <w:rFonts w:ascii="Times New Roman" w:hAnsi="Times New Roman"/>
        </w:rPr>
        <w:fldChar w:fldCharType="end"/>
      </w:r>
      <w:r w:rsidRPr="002979F3">
        <w:rPr>
          <w:rFonts w:ascii="Times New Roman" w:hAnsi="Times New Roman"/>
        </w:rPr>
        <w:t>: User Roles Tab</w:t>
      </w:r>
      <w:bookmarkEnd w:id="279"/>
    </w:p>
    <w:p w14:paraId="41940F02" w14:textId="168284C4"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There are five user roles in PPS-N that are</w:t>
      </w:r>
      <w:r w:rsidR="00FA4420">
        <w:rPr>
          <w:rFonts w:ascii="Times New Roman" w:hAnsi="Times New Roman"/>
        </w:rPr>
        <w:t xml:space="preserve"> managed in the application by the administrators</w:t>
      </w:r>
      <w:proofErr w:type="gramStart"/>
      <w:r w:rsidR="00FA4420">
        <w:rPr>
          <w:rFonts w:ascii="Times New Roman" w:hAnsi="Times New Roman"/>
        </w:rPr>
        <w:t>.</w:t>
      </w:r>
      <w:r w:rsidRPr="002979F3">
        <w:rPr>
          <w:rFonts w:ascii="Times New Roman" w:hAnsi="Times New Roman"/>
        </w:rPr>
        <w:t>.</w:t>
      </w:r>
      <w:proofErr w:type="gramEnd"/>
    </w:p>
    <w:p w14:paraId="41940F03" w14:textId="55AD0385" w:rsidR="009E4D26" w:rsidRPr="002979F3" w:rsidRDefault="009E4D26" w:rsidP="002979F3">
      <w:pPr>
        <w:pStyle w:val="Caption"/>
        <w:keepNext/>
        <w:spacing w:before="100" w:beforeAutospacing="1" w:after="100" w:afterAutospacing="1"/>
        <w:rPr>
          <w:rFonts w:ascii="Times New Roman" w:hAnsi="Times New Roman"/>
        </w:rPr>
      </w:pPr>
      <w:bookmarkStart w:id="280" w:name="_Toc478139442"/>
      <w:r w:rsidRPr="002979F3">
        <w:rPr>
          <w:rFonts w:ascii="Times New Roman" w:hAnsi="Times New Roman"/>
        </w:rPr>
        <w:t xml:space="preserve">Table </w:t>
      </w:r>
      <w:r w:rsidR="009B267F">
        <w:rPr>
          <w:rFonts w:ascii="Times New Roman" w:hAnsi="Times New Roman"/>
        </w:rPr>
        <w:fldChar w:fldCharType="begin"/>
      </w:r>
      <w:r w:rsidR="009B267F">
        <w:rPr>
          <w:rFonts w:ascii="Times New Roman" w:hAnsi="Times New Roman"/>
        </w:rPr>
        <w:instrText xml:space="preserve"> SEQ Table \* ARABIC </w:instrText>
      </w:r>
      <w:r w:rsidR="009B267F">
        <w:rPr>
          <w:rFonts w:ascii="Times New Roman" w:hAnsi="Times New Roman"/>
        </w:rPr>
        <w:fldChar w:fldCharType="separate"/>
      </w:r>
      <w:r w:rsidR="00444E23">
        <w:rPr>
          <w:rFonts w:ascii="Times New Roman" w:hAnsi="Times New Roman"/>
          <w:noProof/>
        </w:rPr>
        <w:t>11</w:t>
      </w:r>
      <w:r w:rsidR="009B267F">
        <w:rPr>
          <w:rFonts w:ascii="Times New Roman" w:hAnsi="Times New Roman"/>
        </w:rPr>
        <w:fldChar w:fldCharType="end"/>
      </w:r>
      <w:r w:rsidRPr="002979F3">
        <w:rPr>
          <w:rFonts w:ascii="Times New Roman" w:hAnsi="Times New Roman"/>
        </w:rPr>
        <w:t>: PPS-N User Roles</w:t>
      </w:r>
      <w:bookmarkEnd w:id="280"/>
    </w:p>
    <w:tbl>
      <w:tblPr>
        <w:tblW w:w="0" w:type="auto"/>
        <w:tblCellSpacing w:w="0" w:type="dxa"/>
        <w:tblBorders>
          <w:top w:val="single" w:sz="2" w:space="0" w:color="B8CCE4"/>
          <w:left w:val="single" w:sz="2" w:space="0" w:color="B8CCE4"/>
          <w:bottom w:val="single" w:sz="2" w:space="0" w:color="B8CCE4"/>
          <w:right w:val="single" w:sz="2" w:space="0" w:color="B8CCE4"/>
        </w:tblBorders>
        <w:tblCellMar>
          <w:left w:w="0" w:type="dxa"/>
          <w:right w:w="0" w:type="dxa"/>
        </w:tblCellMar>
        <w:tblLook w:val="04A0" w:firstRow="1" w:lastRow="0" w:firstColumn="1" w:lastColumn="0" w:noHBand="0" w:noVBand="1"/>
      </w:tblPr>
      <w:tblGrid>
        <w:gridCol w:w="1923"/>
        <w:gridCol w:w="3140"/>
        <w:gridCol w:w="4523"/>
      </w:tblGrid>
      <w:tr w:rsidR="00D36B11" w:rsidRPr="002979F3" w14:paraId="41940F07" w14:textId="77777777" w:rsidTr="00B431FA">
        <w:trPr>
          <w:cantSplit/>
          <w:tblHeader/>
          <w:tblCellSpacing w:w="0" w:type="dxa"/>
        </w:trPr>
        <w:tc>
          <w:tcPr>
            <w:tcW w:w="1923" w:type="dxa"/>
            <w:tcBorders>
              <w:top w:val="single" w:sz="2" w:space="0" w:color="B8CCE4"/>
              <w:bottom w:val="nil"/>
            </w:tcBorders>
            <w:shd w:val="clear" w:color="auto" w:fill="D9D9D9"/>
            <w:tcMar>
              <w:top w:w="0" w:type="dxa"/>
              <w:left w:w="108" w:type="dxa"/>
              <w:bottom w:w="0" w:type="dxa"/>
              <w:right w:w="108" w:type="dxa"/>
            </w:tcMar>
            <w:hideMark/>
          </w:tcPr>
          <w:p w14:paraId="41940F04" w14:textId="77777777" w:rsidR="00D36B11" w:rsidRPr="002979F3" w:rsidRDefault="00D36B11" w:rsidP="002979F3">
            <w:pPr>
              <w:pStyle w:val="wdnormal"/>
              <w:spacing w:before="100" w:beforeAutospacing="1" w:after="100" w:afterAutospacing="1"/>
              <w:jc w:val="center"/>
              <w:rPr>
                <w:rFonts w:ascii="Times New Roman" w:hAnsi="Times New Roman"/>
              </w:rPr>
            </w:pPr>
            <w:r w:rsidRPr="002979F3">
              <w:rPr>
                <w:rFonts w:ascii="Times New Roman" w:hAnsi="Times New Roman"/>
                <w:b/>
                <w:bCs/>
              </w:rPr>
              <w:t>Role</w:t>
            </w:r>
          </w:p>
        </w:tc>
        <w:tc>
          <w:tcPr>
            <w:tcW w:w="3140" w:type="dxa"/>
            <w:tcBorders>
              <w:top w:val="single" w:sz="2" w:space="0" w:color="B8CCE4"/>
              <w:bottom w:val="nil"/>
            </w:tcBorders>
            <w:shd w:val="clear" w:color="auto" w:fill="D9D9D9"/>
          </w:tcPr>
          <w:p w14:paraId="41940F05" w14:textId="77777777" w:rsidR="00D36B11" w:rsidRPr="002979F3" w:rsidRDefault="00D36B11" w:rsidP="002979F3">
            <w:pPr>
              <w:pStyle w:val="wdnormal"/>
              <w:spacing w:before="100" w:beforeAutospacing="1" w:after="100" w:afterAutospacing="1"/>
              <w:jc w:val="center"/>
              <w:rPr>
                <w:rFonts w:ascii="Times New Roman" w:hAnsi="Times New Roman"/>
                <w:b/>
                <w:bCs/>
              </w:rPr>
            </w:pPr>
            <w:r w:rsidRPr="002979F3">
              <w:rPr>
                <w:rFonts w:ascii="Times New Roman" w:hAnsi="Times New Roman"/>
                <w:b/>
                <w:bCs/>
              </w:rPr>
              <w:t>Security Key</w:t>
            </w:r>
          </w:p>
        </w:tc>
        <w:tc>
          <w:tcPr>
            <w:tcW w:w="4523" w:type="dxa"/>
            <w:tcBorders>
              <w:top w:val="single" w:sz="2" w:space="0" w:color="B8CCE4"/>
              <w:bottom w:val="nil"/>
            </w:tcBorders>
            <w:shd w:val="clear" w:color="auto" w:fill="D9D9D9"/>
            <w:tcMar>
              <w:top w:w="0" w:type="dxa"/>
              <w:left w:w="108" w:type="dxa"/>
              <w:bottom w:w="0" w:type="dxa"/>
              <w:right w:w="108" w:type="dxa"/>
            </w:tcMar>
            <w:hideMark/>
          </w:tcPr>
          <w:p w14:paraId="41940F06" w14:textId="77777777" w:rsidR="00D36B11" w:rsidRPr="002979F3" w:rsidRDefault="00D36B11" w:rsidP="002979F3">
            <w:pPr>
              <w:pStyle w:val="wdnormal"/>
              <w:spacing w:before="100" w:beforeAutospacing="1" w:after="100" w:afterAutospacing="1"/>
              <w:jc w:val="center"/>
              <w:rPr>
                <w:rFonts w:ascii="Times New Roman" w:hAnsi="Times New Roman"/>
              </w:rPr>
            </w:pPr>
            <w:r w:rsidRPr="002979F3">
              <w:rPr>
                <w:rFonts w:ascii="Times New Roman" w:hAnsi="Times New Roman"/>
                <w:b/>
                <w:bCs/>
              </w:rPr>
              <w:t>Description</w:t>
            </w:r>
          </w:p>
        </w:tc>
      </w:tr>
      <w:tr w:rsidR="00D36B11" w:rsidRPr="002979F3" w14:paraId="41940F0B" w14:textId="77777777" w:rsidTr="00B431FA">
        <w:trPr>
          <w:cantSplit/>
          <w:tblCellSpacing w:w="0" w:type="dxa"/>
        </w:trPr>
        <w:tc>
          <w:tcPr>
            <w:tcW w:w="1923" w:type="dxa"/>
            <w:shd w:val="clear" w:color="auto" w:fill="D3DFEE"/>
            <w:tcMar>
              <w:top w:w="0" w:type="dxa"/>
              <w:left w:w="108" w:type="dxa"/>
              <w:bottom w:w="0" w:type="dxa"/>
              <w:right w:w="108" w:type="dxa"/>
            </w:tcMar>
            <w:hideMark/>
          </w:tcPr>
          <w:p w14:paraId="41940F08"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PPS National Viewer</w:t>
            </w:r>
          </w:p>
        </w:tc>
        <w:tc>
          <w:tcPr>
            <w:tcW w:w="3140" w:type="dxa"/>
            <w:shd w:val="clear" w:color="auto" w:fill="D3DFEE"/>
          </w:tcPr>
          <w:p w14:paraId="41940F09"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PSS_PPSN_VIEWER</w:t>
            </w:r>
          </w:p>
        </w:tc>
        <w:tc>
          <w:tcPr>
            <w:tcW w:w="4523" w:type="dxa"/>
            <w:shd w:val="clear" w:color="auto" w:fill="D3DFEE"/>
            <w:tcMar>
              <w:top w:w="0" w:type="dxa"/>
              <w:left w:w="108" w:type="dxa"/>
              <w:bottom w:w="0" w:type="dxa"/>
              <w:right w:w="108" w:type="dxa"/>
            </w:tcMar>
            <w:hideMark/>
          </w:tcPr>
          <w:p w14:paraId="41940F0A" w14:textId="0EF675A2"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This role is designed for a user who needs access to PPS-N to view drugs and thei</w:t>
            </w:r>
            <w:r w:rsidR="005C1540" w:rsidRPr="002979F3">
              <w:rPr>
                <w:rFonts w:ascii="Times New Roman" w:hAnsi="Times New Roman"/>
              </w:rPr>
              <w:t>r attributes. This user can use</w:t>
            </w:r>
            <w:r w:rsidRPr="002979F3">
              <w:rPr>
                <w:rFonts w:ascii="Times New Roman" w:hAnsi="Times New Roman"/>
              </w:rPr>
              <w:t xml:space="preserve"> the search features and view drugs</w:t>
            </w:r>
            <w:r w:rsidR="005C1540" w:rsidRPr="002979F3">
              <w:rPr>
                <w:rFonts w:ascii="Times New Roman" w:hAnsi="Times New Roman"/>
              </w:rPr>
              <w:t>,</w:t>
            </w:r>
            <w:r w:rsidRPr="002979F3">
              <w:rPr>
                <w:rFonts w:ascii="Times New Roman" w:hAnsi="Times New Roman"/>
              </w:rPr>
              <w:t xml:space="preserve"> but cannot modify </w:t>
            </w:r>
            <w:r w:rsidR="005C1540" w:rsidRPr="002979F3">
              <w:rPr>
                <w:rFonts w:ascii="Times New Roman" w:hAnsi="Times New Roman"/>
              </w:rPr>
              <w:t>or</w:t>
            </w:r>
            <w:r w:rsidRPr="002979F3">
              <w:rPr>
                <w:rFonts w:ascii="Times New Roman" w:hAnsi="Times New Roman"/>
              </w:rPr>
              <w:t xml:space="preserve"> add new drugs to the system. The user can use advanced search and create their own person</w:t>
            </w:r>
            <w:r w:rsidR="005C1540" w:rsidRPr="002979F3">
              <w:rPr>
                <w:rFonts w:ascii="Times New Roman" w:hAnsi="Times New Roman"/>
              </w:rPr>
              <w:t>al</w:t>
            </w:r>
            <w:r w:rsidRPr="002979F3">
              <w:rPr>
                <w:rFonts w:ascii="Times New Roman" w:hAnsi="Times New Roman"/>
              </w:rPr>
              <w:t xml:space="preserve"> search templates and can use the </w:t>
            </w:r>
            <w:r w:rsidRPr="002979F3">
              <w:rPr>
                <w:rFonts w:ascii="Times New Roman" w:hAnsi="Times New Roman"/>
                <w:iCs/>
              </w:rPr>
              <w:t>FDB</w:t>
            </w:r>
            <w:r w:rsidRPr="002979F3">
              <w:rPr>
                <w:rFonts w:ascii="Times New Roman" w:hAnsi="Times New Roman"/>
              </w:rPr>
              <w:t xml:space="preserve"> </w:t>
            </w:r>
            <w:r w:rsidRPr="002979F3">
              <w:rPr>
                <w:rStyle w:val="glosstext"/>
                <w:rFonts w:ascii="Times New Roman" w:hAnsi="Times New Roman"/>
                <w:vanish/>
              </w:rPr>
              <w:t xml:space="preserve">First </w:t>
            </w:r>
            <w:r w:rsidR="000B5EBF" w:rsidRPr="002979F3">
              <w:rPr>
                <w:rStyle w:val="glosstext"/>
                <w:rFonts w:ascii="Times New Roman" w:hAnsi="Times New Roman"/>
                <w:vanish/>
              </w:rPr>
              <w:t>Databank</w:t>
            </w:r>
            <w:r w:rsidRPr="002979F3">
              <w:rPr>
                <w:rFonts w:ascii="Times New Roman" w:hAnsi="Times New Roman"/>
              </w:rPr>
              <w:t xml:space="preserve"> Search features. This user does have the ability to submit a change request for a drug. This user has the ability to view and create reports.</w:t>
            </w:r>
          </w:p>
        </w:tc>
      </w:tr>
      <w:tr w:rsidR="00D36B11" w:rsidRPr="002979F3" w14:paraId="41940F0F" w14:textId="77777777" w:rsidTr="00B431FA">
        <w:trPr>
          <w:cantSplit/>
          <w:tblCellSpacing w:w="0" w:type="dxa"/>
        </w:trPr>
        <w:tc>
          <w:tcPr>
            <w:tcW w:w="1923" w:type="dxa"/>
            <w:tcMar>
              <w:top w:w="0" w:type="dxa"/>
              <w:left w:w="108" w:type="dxa"/>
              <w:bottom w:w="0" w:type="dxa"/>
              <w:right w:w="108" w:type="dxa"/>
            </w:tcMar>
            <w:hideMark/>
          </w:tcPr>
          <w:p w14:paraId="41940F0C"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PPS National Second Approver</w:t>
            </w:r>
          </w:p>
        </w:tc>
        <w:tc>
          <w:tcPr>
            <w:tcW w:w="3140" w:type="dxa"/>
          </w:tcPr>
          <w:p w14:paraId="41940F0D"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PSS_PPSN_ SECOND_APPROVER</w:t>
            </w:r>
          </w:p>
        </w:tc>
        <w:tc>
          <w:tcPr>
            <w:tcW w:w="4523" w:type="dxa"/>
            <w:tcMar>
              <w:top w:w="0" w:type="dxa"/>
              <w:left w:w="108" w:type="dxa"/>
              <w:bottom w:w="0" w:type="dxa"/>
              <w:right w:w="108" w:type="dxa"/>
            </w:tcMar>
            <w:hideMark/>
          </w:tcPr>
          <w:p w14:paraId="41940F0E"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This role contains all the functionality of a PPS National Viewer</w:t>
            </w:r>
            <w:r w:rsidR="005C1540" w:rsidRPr="002979F3">
              <w:rPr>
                <w:rFonts w:ascii="Times New Roman" w:hAnsi="Times New Roman"/>
              </w:rPr>
              <w:t xml:space="preserve"> and</w:t>
            </w:r>
            <w:r w:rsidRPr="002979F3">
              <w:rPr>
                <w:rFonts w:ascii="Times New Roman" w:hAnsi="Times New Roman"/>
              </w:rPr>
              <w:t xml:space="preserve"> allows a user to conduct a second approval on items that are in the Pending second approval state. The user can search for </w:t>
            </w:r>
            <w:r w:rsidR="005C1540" w:rsidRPr="002979F3">
              <w:rPr>
                <w:rFonts w:ascii="Times New Roman" w:hAnsi="Times New Roman"/>
              </w:rPr>
              <w:t xml:space="preserve">and view </w:t>
            </w:r>
            <w:r w:rsidRPr="002979F3">
              <w:rPr>
                <w:rFonts w:ascii="Times New Roman" w:hAnsi="Times New Roman"/>
              </w:rPr>
              <w:t xml:space="preserve">all requests, but they can only approve or disapprove the ones that </w:t>
            </w:r>
            <w:r w:rsidR="005C1540" w:rsidRPr="002979F3">
              <w:rPr>
                <w:rFonts w:ascii="Times New Roman" w:hAnsi="Times New Roman"/>
              </w:rPr>
              <w:t xml:space="preserve">are </w:t>
            </w:r>
            <w:r w:rsidRPr="002979F3">
              <w:rPr>
                <w:rFonts w:ascii="Times New Roman" w:hAnsi="Times New Roman"/>
              </w:rPr>
              <w:t xml:space="preserve">available for second approval. </w:t>
            </w:r>
          </w:p>
        </w:tc>
      </w:tr>
      <w:tr w:rsidR="00D36B11" w:rsidRPr="002979F3" w14:paraId="41940F13" w14:textId="77777777" w:rsidTr="00B431FA">
        <w:trPr>
          <w:cantSplit/>
          <w:tblCellSpacing w:w="0" w:type="dxa"/>
        </w:trPr>
        <w:tc>
          <w:tcPr>
            <w:tcW w:w="1923" w:type="dxa"/>
            <w:shd w:val="clear" w:color="auto" w:fill="D3DFEE"/>
            <w:tcMar>
              <w:top w:w="0" w:type="dxa"/>
              <w:left w:w="108" w:type="dxa"/>
              <w:bottom w:w="0" w:type="dxa"/>
              <w:right w:w="108" w:type="dxa"/>
            </w:tcMar>
            <w:hideMark/>
          </w:tcPr>
          <w:p w14:paraId="41940F10"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PPS National Manager</w:t>
            </w:r>
          </w:p>
        </w:tc>
        <w:tc>
          <w:tcPr>
            <w:tcW w:w="3140" w:type="dxa"/>
            <w:shd w:val="clear" w:color="auto" w:fill="D3DFEE"/>
          </w:tcPr>
          <w:p w14:paraId="41940F11"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PSS_PPSN_ MANAGER</w:t>
            </w:r>
          </w:p>
        </w:tc>
        <w:tc>
          <w:tcPr>
            <w:tcW w:w="4523" w:type="dxa"/>
            <w:shd w:val="clear" w:color="auto" w:fill="D3DFEE"/>
            <w:tcMar>
              <w:top w:w="0" w:type="dxa"/>
              <w:left w:w="108" w:type="dxa"/>
              <w:bottom w:w="0" w:type="dxa"/>
              <w:right w:w="108" w:type="dxa"/>
            </w:tcMar>
            <w:hideMark/>
          </w:tcPr>
          <w:p w14:paraId="41940F12" w14:textId="200B7E7A"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The PPS National Manager is the role that controls the normal processing of drug items. This role contains all the functionality of the PPS National Second Approver plus the ability to add and approve all items </w:t>
            </w:r>
            <w:r w:rsidR="005C1540" w:rsidRPr="002979F3">
              <w:rPr>
                <w:rFonts w:ascii="Times New Roman" w:hAnsi="Times New Roman"/>
              </w:rPr>
              <w:t>including</w:t>
            </w:r>
            <w:r w:rsidRPr="002979F3">
              <w:rPr>
                <w:rFonts w:ascii="Times New Roman" w:hAnsi="Times New Roman"/>
              </w:rPr>
              <w:t xml:space="preserve"> new domains such as generic names, ingredients, drug classes, etc. This role also allows the user to </w:t>
            </w:r>
            <w:r w:rsidR="005C1540" w:rsidRPr="002979F3">
              <w:rPr>
                <w:rFonts w:ascii="Times New Roman" w:hAnsi="Times New Roman"/>
              </w:rPr>
              <w:t>look</w:t>
            </w:r>
            <w:r w:rsidR="00C45069">
              <w:rPr>
                <w:rFonts w:ascii="Times New Roman" w:hAnsi="Times New Roman"/>
              </w:rPr>
              <w:t xml:space="preserve"> </w:t>
            </w:r>
            <w:r w:rsidR="005C1540" w:rsidRPr="002979F3">
              <w:rPr>
                <w:rFonts w:ascii="Times New Roman" w:hAnsi="Times New Roman"/>
              </w:rPr>
              <w:t>up new items in FDB and add</w:t>
            </w:r>
            <w:r w:rsidRPr="002979F3">
              <w:rPr>
                <w:rFonts w:ascii="Times New Roman" w:hAnsi="Times New Roman"/>
              </w:rPr>
              <w:t xml:space="preserve"> them to PPS-N</w:t>
            </w:r>
            <w:r w:rsidR="000B5EBF">
              <w:rPr>
                <w:rFonts w:ascii="Times New Roman" w:hAnsi="Times New Roman"/>
              </w:rPr>
              <w:t xml:space="preserve"> </w:t>
            </w:r>
            <w:r w:rsidRPr="002979F3">
              <w:rPr>
                <w:rStyle w:val="glosstext"/>
                <w:rFonts w:ascii="Times New Roman" w:hAnsi="Times New Roman"/>
                <w:vanish/>
              </w:rPr>
              <w:t>Enterprise Product List</w:t>
            </w:r>
            <w:r w:rsidRPr="002979F3">
              <w:rPr>
                <w:rFonts w:ascii="Times New Roman" w:hAnsi="Times New Roman"/>
              </w:rPr>
              <w:t xml:space="preserve">. This role allows the user to save and retrieve partially modified items. </w:t>
            </w:r>
          </w:p>
        </w:tc>
      </w:tr>
      <w:tr w:rsidR="00D36B11" w:rsidRPr="002979F3" w14:paraId="41940F17" w14:textId="77777777" w:rsidTr="00B431FA">
        <w:trPr>
          <w:cantSplit/>
          <w:tblCellSpacing w:w="0" w:type="dxa"/>
        </w:trPr>
        <w:tc>
          <w:tcPr>
            <w:tcW w:w="1923" w:type="dxa"/>
            <w:tcMar>
              <w:top w:w="0" w:type="dxa"/>
              <w:left w:w="108" w:type="dxa"/>
              <w:bottom w:w="0" w:type="dxa"/>
              <w:right w:w="108" w:type="dxa"/>
            </w:tcMar>
            <w:hideMark/>
          </w:tcPr>
          <w:p w14:paraId="41940F14"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lastRenderedPageBreak/>
              <w:t>PPS National Supervisor</w:t>
            </w:r>
          </w:p>
        </w:tc>
        <w:tc>
          <w:tcPr>
            <w:tcW w:w="3140" w:type="dxa"/>
          </w:tcPr>
          <w:p w14:paraId="41940F15"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PSS_PPSN_ SUPERVISOR</w:t>
            </w:r>
          </w:p>
        </w:tc>
        <w:tc>
          <w:tcPr>
            <w:tcW w:w="4523" w:type="dxa"/>
            <w:tcMar>
              <w:top w:w="0" w:type="dxa"/>
              <w:left w:w="108" w:type="dxa"/>
              <w:bottom w:w="0" w:type="dxa"/>
              <w:right w:w="108" w:type="dxa"/>
            </w:tcMar>
            <w:hideMark/>
          </w:tcPr>
          <w:p w14:paraId="41940F16"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role contains all of the permissions of a PPS National Manager. In addition, the role </w:t>
            </w:r>
            <w:r w:rsidR="005C1540" w:rsidRPr="002979F3">
              <w:rPr>
                <w:rFonts w:ascii="Times New Roman" w:hAnsi="Times New Roman"/>
              </w:rPr>
              <w:t xml:space="preserve">provides access to the Manage Application tab for domain mapping, system data control, assigning user roles, and editing the home page content. </w:t>
            </w:r>
            <w:r w:rsidRPr="002979F3">
              <w:rPr>
                <w:rFonts w:ascii="Times New Roman" w:hAnsi="Times New Roman"/>
              </w:rPr>
              <w:t>In addition this role allows the user to create system level advanced search templates and delete templates that other users have created. This role can also delete partially saved items that other users have saved.</w:t>
            </w:r>
          </w:p>
        </w:tc>
      </w:tr>
      <w:tr w:rsidR="00D36B11" w:rsidRPr="002979F3" w14:paraId="41940F1B" w14:textId="77777777" w:rsidTr="00B431FA">
        <w:trPr>
          <w:cantSplit/>
          <w:tblCellSpacing w:w="0" w:type="dxa"/>
        </w:trPr>
        <w:tc>
          <w:tcPr>
            <w:tcW w:w="1923" w:type="dxa"/>
            <w:shd w:val="clear" w:color="auto" w:fill="D3DFEE"/>
            <w:tcMar>
              <w:top w:w="0" w:type="dxa"/>
              <w:left w:w="108" w:type="dxa"/>
              <w:bottom w:w="0" w:type="dxa"/>
              <w:right w:w="108" w:type="dxa"/>
            </w:tcMar>
            <w:hideMark/>
          </w:tcPr>
          <w:p w14:paraId="41940F18"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PPS National Migrator</w:t>
            </w:r>
          </w:p>
        </w:tc>
        <w:tc>
          <w:tcPr>
            <w:tcW w:w="3140" w:type="dxa"/>
            <w:shd w:val="clear" w:color="auto" w:fill="D3DFEE"/>
          </w:tcPr>
          <w:p w14:paraId="41940F19"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PSS_PPSN_MIGRATOR</w:t>
            </w:r>
          </w:p>
        </w:tc>
        <w:tc>
          <w:tcPr>
            <w:tcW w:w="4523" w:type="dxa"/>
            <w:shd w:val="clear" w:color="auto" w:fill="D3DFEE"/>
            <w:tcMar>
              <w:top w:w="0" w:type="dxa"/>
              <w:left w:w="108" w:type="dxa"/>
              <w:bottom w:w="0" w:type="dxa"/>
              <w:right w:w="108" w:type="dxa"/>
            </w:tcMar>
            <w:hideMark/>
          </w:tcPr>
          <w:p w14:paraId="41940F1A" w14:textId="77777777"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 xml:space="preserve">This role contains all the permissions of the PPS National Viewer </w:t>
            </w:r>
            <w:r w:rsidR="005C1540" w:rsidRPr="002979F3">
              <w:rPr>
                <w:rFonts w:ascii="Times New Roman" w:hAnsi="Times New Roman"/>
              </w:rPr>
              <w:t>and provides access to the Migration tab to perform those functions.</w:t>
            </w:r>
          </w:p>
        </w:tc>
      </w:tr>
    </w:tbl>
    <w:p w14:paraId="41940F1C" w14:textId="592B978B" w:rsidR="00D36B11" w:rsidRPr="002979F3" w:rsidRDefault="00D36B11" w:rsidP="002979F3">
      <w:pPr>
        <w:pStyle w:val="wdnormal"/>
        <w:spacing w:before="100" w:beforeAutospacing="1" w:after="100" w:afterAutospacing="1"/>
        <w:rPr>
          <w:rFonts w:ascii="Times New Roman" w:hAnsi="Times New Roman"/>
        </w:rPr>
      </w:pPr>
      <w:r w:rsidRPr="002979F3">
        <w:rPr>
          <w:rFonts w:ascii="Times New Roman" w:hAnsi="Times New Roman"/>
        </w:rPr>
        <w:t>Each user of PPS-N will ne</w:t>
      </w:r>
      <w:r w:rsidR="00FE40DB" w:rsidRPr="002979F3">
        <w:rPr>
          <w:rFonts w:ascii="Times New Roman" w:hAnsi="Times New Roman"/>
        </w:rPr>
        <w:t xml:space="preserve">ed at least one of these roles, and can be assigned multiple roles.  </w:t>
      </w:r>
      <w:r w:rsidRPr="002979F3">
        <w:rPr>
          <w:rFonts w:ascii="Times New Roman" w:hAnsi="Times New Roman"/>
        </w:rPr>
        <w:t xml:space="preserve">When the user first logs into PPS-N, they will </w:t>
      </w:r>
      <w:r w:rsidR="00FE40DB" w:rsidRPr="002979F3">
        <w:rPr>
          <w:rFonts w:ascii="Times New Roman" w:hAnsi="Times New Roman"/>
        </w:rPr>
        <w:t xml:space="preserve">only </w:t>
      </w:r>
      <w:r w:rsidRPr="002979F3">
        <w:rPr>
          <w:rFonts w:ascii="Times New Roman" w:hAnsi="Times New Roman"/>
        </w:rPr>
        <w:t xml:space="preserve">get the permissions of PPS National Viewer. Before they can access the functionality of those additional roles, a PPS-N Supervisor must access this </w:t>
      </w:r>
      <w:r w:rsidR="00FE40DB" w:rsidRPr="002979F3">
        <w:rPr>
          <w:rFonts w:ascii="Times New Roman" w:hAnsi="Times New Roman"/>
        </w:rPr>
        <w:t>page</w:t>
      </w:r>
      <w:r w:rsidRPr="002979F3">
        <w:rPr>
          <w:rFonts w:ascii="Times New Roman" w:hAnsi="Times New Roman"/>
        </w:rPr>
        <w:t xml:space="preserve"> and check the checkbox giving them the appropriate role</w:t>
      </w:r>
      <w:r w:rsidR="00FE40DB" w:rsidRPr="002979F3">
        <w:rPr>
          <w:rFonts w:ascii="Times New Roman" w:hAnsi="Times New Roman"/>
        </w:rPr>
        <w:t>(s)</w:t>
      </w:r>
      <w:r w:rsidRPr="002979F3">
        <w:rPr>
          <w:rFonts w:ascii="Times New Roman" w:hAnsi="Times New Roman"/>
        </w:rPr>
        <w:t>.</w:t>
      </w:r>
    </w:p>
    <w:p w14:paraId="41940F1D" w14:textId="77777777" w:rsidR="00D36B11" w:rsidRPr="002979F3" w:rsidRDefault="00D36B11" w:rsidP="002979F3">
      <w:pPr>
        <w:pStyle w:val="Heading4"/>
        <w:spacing w:before="100" w:beforeAutospacing="1" w:after="100" w:afterAutospacing="1"/>
        <w:rPr>
          <w:rFonts w:ascii="Times New Roman" w:hAnsi="Times New Roman" w:cs="Times New Roman"/>
          <w:b w:val="0"/>
          <w:sz w:val="22"/>
          <w:szCs w:val="22"/>
          <w:u w:val="single"/>
        </w:rPr>
      </w:pPr>
      <w:r w:rsidRPr="002979F3">
        <w:rPr>
          <w:rFonts w:ascii="Times New Roman" w:hAnsi="Times New Roman" w:cs="Times New Roman"/>
          <w:b w:val="0"/>
          <w:sz w:val="22"/>
          <w:szCs w:val="22"/>
          <w:u w:val="single"/>
        </w:rPr>
        <w:t xml:space="preserve">User Role </w:t>
      </w:r>
      <w:r w:rsidR="009D3B77" w:rsidRPr="002979F3">
        <w:rPr>
          <w:rFonts w:ascii="Times New Roman" w:hAnsi="Times New Roman" w:cs="Times New Roman"/>
          <w:b w:val="0"/>
          <w:sz w:val="22"/>
          <w:szCs w:val="22"/>
          <w:u w:val="single"/>
        </w:rPr>
        <w:t>Table Columns</w:t>
      </w:r>
    </w:p>
    <w:p w14:paraId="41940F1E" w14:textId="77777777" w:rsidR="009D3B77" w:rsidRPr="002979F3" w:rsidRDefault="009D3B77" w:rsidP="002979F3">
      <w:pPr>
        <w:pStyle w:val="BodyText"/>
        <w:spacing w:before="100" w:beforeAutospacing="1" w:after="100" w:afterAutospacing="1"/>
      </w:pPr>
      <w:r w:rsidRPr="002979F3">
        <w:t>The user roles table contains a number of columns:</w:t>
      </w:r>
    </w:p>
    <w:p w14:paraId="6F86B864" w14:textId="77777777" w:rsidR="00666B3C" w:rsidRPr="002979F3" w:rsidRDefault="00666B3C" w:rsidP="00666B3C">
      <w:pPr>
        <w:pStyle w:val="ListParagraph"/>
        <w:numPr>
          <w:ilvl w:val="0"/>
          <w:numId w:val="25"/>
        </w:numPr>
        <w:spacing w:before="100" w:beforeAutospacing="1" w:after="100" w:afterAutospacing="1"/>
        <w:rPr>
          <w:rFonts w:ascii="Times New Roman" w:hAnsi="Times New Roman"/>
        </w:rPr>
      </w:pPr>
      <w:r w:rsidRPr="002979F3">
        <w:rPr>
          <w:rFonts w:ascii="Times New Roman" w:hAnsi="Times New Roman"/>
        </w:rPr>
        <w:t xml:space="preserve">First name – The first name of the user, </w:t>
      </w:r>
      <w:r>
        <w:rPr>
          <w:rFonts w:ascii="Times New Roman" w:hAnsi="Times New Roman"/>
        </w:rPr>
        <w:t>sent</w:t>
      </w:r>
      <w:r w:rsidRPr="002979F3">
        <w:rPr>
          <w:rFonts w:ascii="Times New Roman" w:hAnsi="Times New Roman"/>
        </w:rPr>
        <w:t xml:space="preserve"> by </w:t>
      </w:r>
      <w:r>
        <w:rPr>
          <w:rFonts w:ascii="Times New Roman" w:hAnsi="Times New Roman"/>
        </w:rPr>
        <w:t>IAM SSOi</w:t>
      </w:r>
      <w:r w:rsidRPr="002979F3">
        <w:rPr>
          <w:rFonts w:ascii="Times New Roman" w:hAnsi="Times New Roman"/>
        </w:rPr>
        <w:t>.</w:t>
      </w:r>
    </w:p>
    <w:p w14:paraId="1E5CBD9B" w14:textId="77777777" w:rsidR="00666B3C" w:rsidRPr="002979F3" w:rsidRDefault="00666B3C" w:rsidP="00666B3C">
      <w:pPr>
        <w:pStyle w:val="ListParagraph"/>
        <w:numPr>
          <w:ilvl w:val="0"/>
          <w:numId w:val="25"/>
        </w:numPr>
        <w:spacing w:before="100" w:beforeAutospacing="1" w:after="100" w:afterAutospacing="1"/>
        <w:rPr>
          <w:rFonts w:ascii="Times New Roman" w:hAnsi="Times New Roman"/>
        </w:rPr>
      </w:pPr>
      <w:r w:rsidRPr="002979F3">
        <w:rPr>
          <w:rFonts w:ascii="Times New Roman" w:hAnsi="Times New Roman"/>
        </w:rPr>
        <w:t xml:space="preserve">Last name – The last name of the user, </w:t>
      </w:r>
      <w:r>
        <w:rPr>
          <w:rFonts w:ascii="Times New Roman" w:hAnsi="Times New Roman"/>
        </w:rPr>
        <w:t>sent</w:t>
      </w:r>
      <w:r w:rsidRPr="002979F3">
        <w:rPr>
          <w:rFonts w:ascii="Times New Roman" w:hAnsi="Times New Roman"/>
        </w:rPr>
        <w:t xml:space="preserve"> by </w:t>
      </w:r>
      <w:r>
        <w:rPr>
          <w:rFonts w:ascii="Times New Roman" w:hAnsi="Times New Roman"/>
        </w:rPr>
        <w:t>IAM SSOi</w:t>
      </w:r>
    </w:p>
    <w:p w14:paraId="6FAB6B04" w14:textId="77777777" w:rsidR="00666B3C" w:rsidRPr="00666B3C" w:rsidRDefault="00666B3C" w:rsidP="00666B3C">
      <w:pPr>
        <w:pStyle w:val="wdlistparagraph"/>
        <w:numPr>
          <w:ilvl w:val="0"/>
          <w:numId w:val="25"/>
        </w:numPr>
        <w:spacing w:before="100" w:beforeAutospacing="1" w:after="100" w:afterAutospacing="1" w:line="240" w:lineRule="auto"/>
        <w:rPr>
          <w:rFonts w:ascii="Times New Roman" w:hAnsi="Times New Roman" w:cs="Times New Roman"/>
        </w:rPr>
      </w:pPr>
      <w:r w:rsidRPr="00666B3C">
        <w:rPr>
          <w:rFonts w:ascii="Times New Roman" w:hAnsi="Times New Roman" w:cs="Times New Roman"/>
        </w:rPr>
        <w:t xml:space="preserve">User Name: First </w:t>
      </w:r>
      <w:proofErr w:type="spellStart"/>
      <w:r w:rsidRPr="00666B3C">
        <w:rPr>
          <w:rFonts w:ascii="Times New Roman" w:hAnsi="Times New Roman" w:cs="Times New Roman"/>
        </w:rPr>
        <w:t>Name_Last</w:t>
      </w:r>
      <w:proofErr w:type="spellEnd"/>
      <w:r w:rsidRPr="00666B3C">
        <w:rPr>
          <w:rFonts w:ascii="Times New Roman" w:hAnsi="Times New Roman" w:cs="Times New Roman"/>
        </w:rPr>
        <w:t xml:space="preserve"> Name – set by PPS-N.</w:t>
      </w:r>
    </w:p>
    <w:p w14:paraId="66E29EBA" w14:textId="77777777" w:rsidR="00666B3C" w:rsidRPr="002979F3" w:rsidRDefault="00666B3C" w:rsidP="00666B3C">
      <w:pPr>
        <w:pStyle w:val="ListParagraph"/>
        <w:numPr>
          <w:ilvl w:val="0"/>
          <w:numId w:val="25"/>
        </w:numPr>
        <w:spacing w:before="100" w:beforeAutospacing="1" w:after="100" w:afterAutospacing="1"/>
        <w:rPr>
          <w:rFonts w:ascii="Times New Roman" w:hAnsi="Times New Roman"/>
        </w:rPr>
      </w:pPr>
      <w:r>
        <w:rPr>
          <w:rFonts w:ascii="Times New Roman" w:hAnsi="Times New Roman"/>
        </w:rPr>
        <w:t>VAUID</w:t>
      </w:r>
      <w:r w:rsidRPr="002979F3">
        <w:rPr>
          <w:rFonts w:ascii="Times New Roman" w:hAnsi="Times New Roman"/>
        </w:rPr>
        <w:t xml:space="preserve"> – The </w:t>
      </w:r>
      <w:r>
        <w:rPr>
          <w:rFonts w:ascii="Times New Roman" w:hAnsi="Times New Roman"/>
        </w:rPr>
        <w:t>Active Directory VAUID</w:t>
      </w:r>
      <w:r w:rsidRPr="002979F3">
        <w:rPr>
          <w:rFonts w:ascii="Times New Roman" w:hAnsi="Times New Roman"/>
        </w:rPr>
        <w:t xml:space="preserve"> of the user, </w:t>
      </w:r>
      <w:r>
        <w:rPr>
          <w:rFonts w:ascii="Times New Roman" w:hAnsi="Times New Roman"/>
        </w:rPr>
        <w:t>sent</w:t>
      </w:r>
      <w:r w:rsidRPr="002979F3">
        <w:rPr>
          <w:rFonts w:ascii="Times New Roman" w:hAnsi="Times New Roman"/>
        </w:rPr>
        <w:t xml:space="preserve"> by </w:t>
      </w:r>
      <w:r>
        <w:rPr>
          <w:rFonts w:ascii="Times New Roman" w:hAnsi="Times New Roman"/>
        </w:rPr>
        <w:t>IAM SSOi</w:t>
      </w:r>
    </w:p>
    <w:p w14:paraId="41940F22" w14:textId="785863A4" w:rsidR="00D36B11" w:rsidRPr="00666B3C" w:rsidRDefault="00666B3C" w:rsidP="00666B3C">
      <w:pPr>
        <w:pStyle w:val="ListParagraph"/>
        <w:numPr>
          <w:ilvl w:val="0"/>
          <w:numId w:val="25"/>
        </w:numPr>
        <w:spacing w:before="100" w:beforeAutospacing="1" w:after="100" w:afterAutospacing="1"/>
        <w:rPr>
          <w:rFonts w:ascii="Times New Roman" w:hAnsi="Times New Roman"/>
        </w:rPr>
      </w:pPr>
      <w:r>
        <w:rPr>
          <w:rFonts w:ascii="Times New Roman" w:hAnsi="Times New Roman"/>
        </w:rPr>
        <w:t>Roles – T</w:t>
      </w:r>
      <w:r w:rsidRPr="002979F3">
        <w:rPr>
          <w:rFonts w:ascii="Times New Roman" w:hAnsi="Times New Roman"/>
        </w:rPr>
        <w:t xml:space="preserve">he user’s assigned roles, as assigned by </w:t>
      </w:r>
      <w:r>
        <w:rPr>
          <w:rFonts w:ascii="Times New Roman" w:hAnsi="Times New Roman"/>
        </w:rPr>
        <w:t>PBM NDF Managers</w:t>
      </w:r>
      <w:r w:rsidRPr="002979F3">
        <w:rPr>
          <w:rFonts w:ascii="Times New Roman" w:hAnsi="Times New Roman"/>
        </w:rPr>
        <w:t>.</w:t>
      </w:r>
      <w:r>
        <w:rPr>
          <w:rFonts w:ascii="Times New Roman" w:hAnsi="Times New Roman"/>
        </w:rPr>
        <w:t xml:space="preserve"> </w:t>
      </w:r>
    </w:p>
    <w:p w14:paraId="41940F23" w14:textId="77777777" w:rsidR="009D3B77" w:rsidRPr="002979F3" w:rsidRDefault="009D3B77" w:rsidP="002979F3">
      <w:pPr>
        <w:pStyle w:val="wdnormal"/>
        <w:spacing w:before="100" w:beforeAutospacing="1" w:after="100" w:afterAutospacing="1"/>
        <w:rPr>
          <w:rFonts w:ascii="Times New Roman" w:hAnsi="Times New Roman"/>
          <w:bCs/>
          <w:u w:val="single"/>
        </w:rPr>
      </w:pPr>
      <w:r w:rsidRPr="002979F3">
        <w:rPr>
          <w:rFonts w:ascii="Times New Roman" w:hAnsi="Times New Roman"/>
          <w:bCs/>
          <w:u w:val="single"/>
        </w:rPr>
        <w:t>Granting Permissions</w:t>
      </w:r>
    </w:p>
    <w:p w14:paraId="41940F24" w14:textId="77777777" w:rsidR="009D3B77" w:rsidRPr="002979F3" w:rsidRDefault="009D3B77" w:rsidP="002979F3">
      <w:pPr>
        <w:pStyle w:val="wdnormal"/>
        <w:spacing w:before="100" w:beforeAutospacing="1" w:after="100" w:afterAutospacing="1"/>
        <w:rPr>
          <w:rFonts w:ascii="Times New Roman" w:hAnsi="Times New Roman"/>
          <w:bCs/>
        </w:rPr>
      </w:pPr>
      <w:r w:rsidRPr="002979F3">
        <w:rPr>
          <w:rFonts w:ascii="Times New Roman" w:hAnsi="Times New Roman"/>
          <w:bCs/>
        </w:rPr>
        <w:t>The user will access this tab and check the appropriate checkboxes for each user.  The user will then click the “Submit” button to save the changes to the database.</w:t>
      </w:r>
    </w:p>
    <w:p w14:paraId="41940F2A" w14:textId="77777777" w:rsidR="00563C8F" w:rsidRPr="002979F3" w:rsidRDefault="00563C8F" w:rsidP="004001A5">
      <w:pPr>
        <w:pStyle w:val="Heading3"/>
      </w:pPr>
      <w:bookmarkStart w:id="281" w:name="_Toc478139668"/>
      <w:r w:rsidRPr="002979F3">
        <w:t xml:space="preserve">Edit Home Page </w:t>
      </w:r>
      <w:proofErr w:type="gramStart"/>
      <w:r w:rsidRPr="002979F3">
        <w:t>Tab  –</w:t>
      </w:r>
      <w:proofErr w:type="gramEnd"/>
      <w:r w:rsidRPr="002979F3">
        <w:t xml:space="preserve"> for Supervisor Roles Only</w:t>
      </w:r>
      <w:bookmarkEnd w:id="281"/>
    </w:p>
    <w:p w14:paraId="41940F2B" w14:textId="77777777" w:rsidR="00563C8F" w:rsidRPr="002979F3" w:rsidRDefault="00A34CE3" w:rsidP="002979F3">
      <w:pPr>
        <w:pStyle w:val="BodyText"/>
        <w:spacing w:before="100" w:beforeAutospacing="1" w:after="100" w:afterAutospacing="1"/>
      </w:pPr>
      <w:r w:rsidRPr="002979F3">
        <w:t xml:space="preserve">The user will access the Edit Home Page tab to change the content for the Home tab.  </w:t>
      </w:r>
    </w:p>
    <w:p w14:paraId="41940F2C" w14:textId="77777777" w:rsidR="009E4D26" w:rsidRPr="002979F3" w:rsidRDefault="00E97F9C" w:rsidP="002979F3">
      <w:pPr>
        <w:pStyle w:val="BodyText"/>
        <w:keepNext/>
        <w:spacing w:before="100" w:beforeAutospacing="1" w:after="100" w:afterAutospacing="1"/>
      </w:pPr>
      <w:r>
        <w:rPr>
          <w:noProof/>
        </w:rPr>
        <w:lastRenderedPageBreak/>
        <w:drawing>
          <wp:inline distT="0" distB="0" distL="0" distR="0" wp14:anchorId="41940FEF" wp14:editId="0779DC86">
            <wp:extent cx="5937457" cy="2889849"/>
            <wp:effectExtent l="0" t="0" r="6350" b="6350"/>
            <wp:docPr id="93" name="Picture 52" descr="Edit Home Tab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it Home Tab Content"/>
                    <pic:cNvPicPr>
                      <a:picLocks noChangeAspect="1" noChangeArrowheads="1"/>
                    </pic:cNvPicPr>
                  </pic:nvPicPr>
                  <pic:blipFill rotWithShape="1">
                    <a:blip r:embed="rId112">
                      <a:extLst>
                        <a:ext uri="{28A0092B-C50C-407E-A947-70E740481C1C}">
                          <a14:useLocalDpi xmlns:a14="http://schemas.microsoft.com/office/drawing/2010/main" val="0"/>
                        </a:ext>
                      </a:extLst>
                    </a:blip>
                    <a:srcRect t="12760"/>
                    <a:stretch/>
                  </pic:blipFill>
                  <pic:spPr bwMode="auto">
                    <a:xfrm>
                      <a:off x="0" y="0"/>
                      <a:ext cx="5943600" cy="2892839"/>
                    </a:xfrm>
                    <a:prstGeom prst="rect">
                      <a:avLst/>
                    </a:prstGeom>
                    <a:noFill/>
                    <a:ln>
                      <a:noFill/>
                    </a:ln>
                    <a:extLst>
                      <a:ext uri="{53640926-AAD7-44D8-BBD7-CCE9431645EC}">
                        <a14:shadowObscured xmlns:a14="http://schemas.microsoft.com/office/drawing/2010/main"/>
                      </a:ext>
                    </a:extLst>
                  </pic:spPr>
                </pic:pic>
              </a:graphicData>
            </a:graphic>
          </wp:inline>
        </w:drawing>
      </w:r>
    </w:p>
    <w:p w14:paraId="41940F2D" w14:textId="07377D6F" w:rsidR="00A34CE3" w:rsidRPr="002979F3" w:rsidRDefault="009E4D26" w:rsidP="002979F3">
      <w:pPr>
        <w:pStyle w:val="Caption"/>
        <w:spacing w:before="100" w:beforeAutospacing="1" w:after="100" w:afterAutospacing="1"/>
        <w:rPr>
          <w:rFonts w:ascii="Times New Roman" w:hAnsi="Times New Roman"/>
        </w:rPr>
      </w:pPr>
      <w:bookmarkStart w:id="282" w:name="_Toc478139626"/>
      <w:r w:rsidRPr="002979F3">
        <w:rPr>
          <w:rFonts w:ascii="Times New Roman" w:hAnsi="Times New Roman"/>
        </w:rPr>
        <w:t xml:space="preserve">Figure </w:t>
      </w:r>
      <w:r w:rsidR="00152CEF">
        <w:rPr>
          <w:rFonts w:ascii="Times New Roman" w:hAnsi="Times New Roman"/>
        </w:rPr>
        <w:fldChar w:fldCharType="begin"/>
      </w:r>
      <w:r w:rsidR="00152CEF">
        <w:rPr>
          <w:rFonts w:ascii="Times New Roman" w:hAnsi="Times New Roman"/>
        </w:rPr>
        <w:instrText xml:space="preserve"> SEQ Figure \* ARABIC </w:instrText>
      </w:r>
      <w:r w:rsidR="00152CEF">
        <w:rPr>
          <w:rFonts w:ascii="Times New Roman" w:hAnsi="Times New Roman"/>
        </w:rPr>
        <w:fldChar w:fldCharType="separate"/>
      </w:r>
      <w:r w:rsidR="002A364D">
        <w:rPr>
          <w:rFonts w:ascii="Times New Roman" w:hAnsi="Times New Roman"/>
          <w:noProof/>
        </w:rPr>
        <w:t>91</w:t>
      </w:r>
      <w:r w:rsidR="00152CEF">
        <w:rPr>
          <w:rFonts w:ascii="Times New Roman" w:hAnsi="Times New Roman"/>
        </w:rPr>
        <w:fldChar w:fldCharType="end"/>
      </w:r>
      <w:r w:rsidRPr="002979F3">
        <w:rPr>
          <w:rFonts w:ascii="Times New Roman" w:hAnsi="Times New Roman"/>
        </w:rPr>
        <w:t>: Edit Home Tab Content</w:t>
      </w:r>
      <w:bookmarkEnd w:id="282"/>
    </w:p>
    <w:p w14:paraId="41940F2E" w14:textId="77777777" w:rsidR="00563C8F" w:rsidRPr="002979F3" w:rsidRDefault="00A34CE3" w:rsidP="002979F3">
      <w:pPr>
        <w:pStyle w:val="BodyText"/>
        <w:spacing w:before="100" w:beforeAutospacing="1" w:after="100" w:afterAutospacing="1"/>
      </w:pPr>
      <w:r w:rsidRPr="002979F3">
        <w:t>There are two primary features of the home page.  The first is an optional image, as shown in the left panel above.  The second feature is the text that is aligned to the right of the image on the Home tab.  The user can use the form shown in the right panel above to enter a title, a certain amount of body text, a link title, and then the URL for the link to the full story or article.</w:t>
      </w:r>
    </w:p>
    <w:p w14:paraId="41940F2F" w14:textId="77777777" w:rsidR="00A34CE3" w:rsidRPr="002979F3" w:rsidRDefault="00DC0AA1" w:rsidP="002979F3">
      <w:pPr>
        <w:pStyle w:val="BodyText"/>
        <w:spacing w:before="100" w:beforeAutospacing="1" w:after="100" w:afterAutospacing="1"/>
      </w:pPr>
      <w:r w:rsidRPr="002979F3">
        <w:t>When the user has made the desired changes, the user will click the “Save Changes” button.  The user may also undo the changes by clicking the “Undo Changes” button.</w:t>
      </w:r>
    </w:p>
    <w:p w14:paraId="41940F30" w14:textId="77777777" w:rsidR="00DC0AA1" w:rsidRPr="000B30B5" w:rsidRDefault="00DC0AA1" w:rsidP="00590FFD">
      <w:pPr>
        <w:pStyle w:val="BodyText"/>
      </w:pPr>
    </w:p>
    <w:sectPr w:rsidR="00DC0AA1" w:rsidRPr="000B30B5" w:rsidSect="006034DC">
      <w:footerReference w:type="first" r:id="rId113"/>
      <w:type w:val="oddPage"/>
      <w:pgSz w:w="12240" w:h="15840" w:code="1"/>
      <w:pgMar w:top="117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9" w:author="Department of Veterans Affairs" w:date="2017-03-28T10:17:00Z" w:initials="DoVA">
    <w:p w14:paraId="51BA6C8E" w14:textId="6A4CFBB4" w:rsidR="00A14384" w:rsidRDefault="00A14384">
      <w:pPr>
        <w:pStyle w:val="CommentText"/>
      </w:pPr>
      <w:r>
        <w:rPr>
          <w:rStyle w:val="CommentReference"/>
        </w:rPr>
        <w:annotationRef/>
      </w:r>
      <w:r>
        <w:t>Please place on next page.</w:t>
      </w:r>
    </w:p>
  </w:comment>
</w:comments>
</file>

<file path=word/customizations.xml><?xml version="1.0" encoding="utf-8"?>
<wne:tcg xmlns:r="http://schemas.openxmlformats.org/officeDocument/2006/relationships" xmlns:wne="http://schemas.microsoft.com/office/word/2006/wordml">
  <wne:keymaps>
    <wne:keymap wne:kcmPrimary="044E">
      <wne:acd wne:acdName="acd0"/>
    </wne:keymap>
  </wne:keymaps>
  <wne:toolbars>
    <wne:acdManifest>
      <wne:acdEntry wne:acdName="acd0"/>
    </wne:acdManifest>
  </wne:toolbars>
  <wne:acds>
    <wne:acd wne:argValue="AgBMAGkAcwB0AE4AdQBtAGIAZQBy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975641" w14:textId="77777777" w:rsidR="00DE1C0C" w:rsidRDefault="00DE1C0C">
      <w:r>
        <w:separator/>
      </w:r>
    </w:p>
  </w:endnote>
  <w:endnote w:type="continuationSeparator" w:id="0">
    <w:p w14:paraId="51B9E18B" w14:textId="77777777" w:rsidR="00DE1C0C" w:rsidRDefault="00DE1C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Times New Roman Bold">
    <w:panose1 w:val="02020803070505020304"/>
    <w:charset w:val="00"/>
    <w:family w:val="roman"/>
    <w:notTrueTyp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12C050" w14:textId="68593031" w:rsidR="00725AB6" w:rsidRDefault="00725AB6" w:rsidP="00C22111">
    <w:pPr>
      <w:pStyle w:val="Footer"/>
    </w:pPr>
  </w:p>
  <w:p w14:paraId="7E4D40D5" w14:textId="77777777" w:rsidR="00725AB6" w:rsidRDefault="00725AB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940FFB" w14:textId="77777777" w:rsidR="00725AB6" w:rsidRDefault="00725AB6" w:rsidP="00515F2A">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41940FFC" w14:textId="77777777" w:rsidR="00725AB6" w:rsidRDefault="00725AB6" w:rsidP="00515F2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D3F96B" w14:textId="1AA5A65B" w:rsidR="00725AB6" w:rsidRDefault="00A008B4" w:rsidP="00C22111">
    <w:pPr>
      <w:pStyle w:val="Footer"/>
    </w:pPr>
    <w:sdt>
      <w:sdtPr>
        <w:id w:val="1287010220"/>
        <w:docPartObj>
          <w:docPartGallery w:val="Page Numbers (Bottom of Page)"/>
          <w:docPartUnique/>
        </w:docPartObj>
      </w:sdtPr>
      <w:sdtEndPr>
        <w:rPr>
          <w:noProof/>
        </w:rPr>
      </w:sdtEndPr>
      <w:sdtContent>
        <w:r w:rsidR="00725AB6">
          <w:fldChar w:fldCharType="begin"/>
        </w:r>
        <w:r w:rsidR="00725AB6">
          <w:instrText xml:space="preserve"> PAGE   \* MERGEFORMAT </w:instrText>
        </w:r>
        <w:r w:rsidR="00725AB6">
          <w:fldChar w:fldCharType="separate"/>
        </w:r>
        <w:r>
          <w:rPr>
            <w:noProof/>
          </w:rPr>
          <w:t>ii</w:t>
        </w:r>
        <w:r w:rsidR="00725AB6">
          <w:rPr>
            <w:noProof/>
          </w:rPr>
          <w:fldChar w:fldCharType="end"/>
        </w:r>
        <w:r w:rsidR="00725AB6">
          <w:rPr>
            <w:noProof/>
          </w:rPr>
          <w:tab/>
        </w:r>
        <w:r w:rsidR="00725AB6">
          <w:t xml:space="preserve">Pharmacy Product </w:t>
        </w:r>
        <w:proofErr w:type="gramStart"/>
        <w:r w:rsidR="00725AB6">
          <w:t>System  -</w:t>
        </w:r>
        <w:proofErr w:type="gramEnd"/>
        <w:r w:rsidR="00725AB6">
          <w:t xml:space="preserve"> National (PPS-N)</w:t>
        </w:r>
        <w:r w:rsidR="00725AB6" w:rsidRPr="008A77A9">
          <w:t xml:space="preserve"> </w:t>
        </w:r>
        <w:r w:rsidR="00725AB6">
          <w:t>v1.3</w:t>
        </w:r>
        <w:r w:rsidR="00725AB6">
          <w:tab/>
        </w:r>
        <w:r w:rsidR="00967252">
          <w:t xml:space="preserve">July </w:t>
        </w:r>
        <w:r w:rsidR="00725AB6">
          <w:t>2017</w:t>
        </w:r>
      </w:sdtContent>
    </w:sdt>
  </w:p>
  <w:p w14:paraId="53142E20" w14:textId="77777777" w:rsidR="00725AB6" w:rsidRDefault="00725AB6" w:rsidP="00C22111">
    <w:pPr>
      <w:pStyle w:val="Footer"/>
    </w:pPr>
    <w:r>
      <w:tab/>
      <w:t>User Guide</w:t>
    </w:r>
  </w:p>
  <w:p w14:paraId="483A5A91" w14:textId="77777777" w:rsidR="00725AB6" w:rsidRDefault="00725AB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58370" w14:textId="6F97B3E6" w:rsidR="00725AB6" w:rsidRDefault="00967252" w:rsidP="00C22111">
    <w:pPr>
      <w:pStyle w:val="Footer"/>
      <w:rPr>
        <w:noProof/>
      </w:rPr>
    </w:pPr>
    <w:r>
      <w:t xml:space="preserve">July </w:t>
    </w:r>
    <w:r w:rsidR="00725AB6">
      <w:t>2017</w:t>
    </w:r>
    <w:r w:rsidR="00725AB6">
      <w:tab/>
      <w:t xml:space="preserve">Pharmacy Product </w:t>
    </w:r>
    <w:proofErr w:type="gramStart"/>
    <w:r w:rsidR="00725AB6">
      <w:t>System  -</w:t>
    </w:r>
    <w:proofErr w:type="gramEnd"/>
    <w:r w:rsidR="00725AB6">
      <w:t xml:space="preserve"> National (PPS-N) v1.3</w:t>
    </w:r>
    <w:r w:rsidR="00725AB6">
      <w:tab/>
    </w:r>
    <w:sdt>
      <w:sdtPr>
        <w:id w:val="2081637695"/>
        <w:docPartObj>
          <w:docPartGallery w:val="Page Numbers (Bottom of Page)"/>
          <w:docPartUnique/>
        </w:docPartObj>
      </w:sdtPr>
      <w:sdtEndPr>
        <w:rPr>
          <w:noProof/>
        </w:rPr>
      </w:sdtEndPr>
      <w:sdtContent>
        <w:r w:rsidR="00725AB6">
          <w:fldChar w:fldCharType="begin"/>
        </w:r>
        <w:r w:rsidR="00725AB6">
          <w:instrText xml:space="preserve"> PAGE   \* MERGEFORMAT </w:instrText>
        </w:r>
        <w:r w:rsidR="00725AB6">
          <w:fldChar w:fldCharType="separate"/>
        </w:r>
        <w:r w:rsidR="00A008B4">
          <w:rPr>
            <w:noProof/>
          </w:rPr>
          <w:t>i</w:t>
        </w:r>
        <w:r w:rsidR="00725AB6">
          <w:rPr>
            <w:noProof/>
          </w:rPr>
          <w:fldChar w:fldCharType="end"/>
        </w:r>
      </w:sdtContent>
    </w:sdt>
  </w:p>
  <w:p w14:paraId="4DD05D1E" w14:textId="77777777" w:rsidR="00725AB6" w:rsidRDefault="00725AB6" w:rsidP="00C22111">
    <w:pPr>
      <w:pStyle w:val="Footer"/>
    </w:pPr>
    <w:r>
      <w:rPr>
        <w:noProof/>
      </w:rPr>
      <w:tab/>
      <w:t>User Guide</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940FFD" w14:textId="77777777" w:rsidR="00725AB6" w:rsidRDefault="00725AB6" w:rsidP="00515F2A">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41940FFE" w14:textId="77777777" w:rsidR="00725AB6" w:rsidRDefault="00725AB6" w:rsidP="00515F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8B8A25" w14:textId="77777777" w:rsidR="00DE1C0C" w:rsidRDefault="00DE1C0C">
      <w:r>
        <w:separator/>
      </w:r>
    </w:p>
  </w:footnote>
  <w:footnote w:type="continuationSeparator" w:id="0">
    <w:p w14:paraId="40C89741" w14:textId="77777777" w:rsidR="00DE1C0C" w:rsidRDefault="00DE1C0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749E0"/>
    <w:multiLevelType w:val="hybridMultilevel"/>
    <w:tmpl w:val="7CFEB98A"/>
    <w:lvl w:ilvl="0" w:tplc="58563B8C">
      <w:start w:val="1"/>
      <w:numFmt w:val="decimal"/>
      <w:lvlText w:val="%1."/>
      <w:lvlJc w:val="left"/>
      <w:pPr>
        <w:ind w:left="1080" w:hanging="360"/>
      </w:pPr>
      <w:rPr>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4B95C9C"/>
    <w:multiLevelType w:val="hybridMultilevel"/>
    <w:tmpl w:val="E98655C8"/>
    <w:lvl w:ilvl="0" w:tplc="B3BE0CAC">
      <w:start w:val="1"/>
      <w:numFmt w:val="decimal"/>
      <w:pStyle w:val="ListNumb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3E44EA"/>
    <w:multiLevelType w:val="hybridMultilevel"/>
    <w:tmpl w:val="000C0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433FA2"/>
    <w:multiLevelType w:val="hybridMultilevel"/>
    <w:tmpl w:val="45B6E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0D7E50"/>
    <w:multiLevelType w:val="hybridMultilevel"/>
    <w:tmpl w:val="24AC65EE"/>
    <w:lvl w:ilvl="0" w:tplc="2BF4A50A">
      <w:start w:val="1"/>
      <w:numFmt w:val="decimal"/>
      <w:lvlText w:val="%1."/>
      <w:lvlJc w:val="left"/>
      <w:pPr>
        <w:ind w:left="72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567F8C"/>
    <w:multiLevelType w:val="hybridMultilevel"/>
    <w:tmpl w:val="E2881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nsid w:val="0C5728A6"/>
    <w:multiLevelType w:val="hybridMultilevel"/>
    <w:tmpl w:val="67A81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6518C5"/>
    <w:multiLevelType w:val="hybridMultilevel"/>
    <w:tmpl w:val="F29E49E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9">
    <w:nsid w:val="151923F7"/>
    <w:multiLevelType w:val="hybridMultilevel"/>
    <w:tmpl w:val="00CA9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0B66B2"/>
    <w:multiLevelType w:val="hybridMultilevel"/>
    <w:tmpl w:val="D62AAE66"/>
    <w:lvl w:ilvl="0" w:tplc="1480ED66">
      <w:start w:val="1"/>
      <w:numFmt w:val="decimal"/>
      <w:lvlText w:val="%1."/>
      <w:lvlJc w:val="left"/>
      <w:pPr>
        <w:ind w:left="1080" w:hanging="360"/>
      </w:pPr>
      <w:rPr>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67B1129"/>
    <w:multiLevelType w:val="hybridMultilevel"/>
    <w:tmpl w:val="0890F176"/>
    <w:lvl w:ilvl="0" w:tplc="E868837E">
      <w:start w:val="1"/>
      <w:numFmt w:val="decimal"/>
      <w:pStyle w:val="List1"/>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82441A0"/>
    <w:multiLevelType w:val="hybridMultilevel"/>
    <w:tmpl w:val="A39AE0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6304A49"/>
    <w:multiLevelType w:val="hybridMultilevel"/>
    <w:tmpl w:val="A7CE11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C03280"/>
    <w:multiLevelType w:val="hybridMultilevel"/>
    <w:tmpl w:val="4DA2C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81422A"/>
    <w:multiLevelType w:val="hybridMultilevel"/>
    <w:tmpl w:val="E08AA7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DB5149"/>
    <w:multiLevelType w:val="hybridMultilevel"/>
    <w:tmpl w:val="24AC65EE"/>
    <w:lvl w:ilvl="0" w:tplc="2BF4A50A">
      <w:start w:val="1"/>
      <w:numFmt w:val="decimal"/>
      <w:lvlText w:val="%1."/>
      <w:lvlJc w:val="left"/>
      <w:pPr>
        <w:ind w:left="720" w:hanging="360"/>
      </w:pPr>
      <w:rPr>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996D6C"/>
    <w:multiLevelType w:val="hybridMultilevel"/>
    <w:tmpl w:val="42B8098E"/>
    <w:lvl w:ilvl="0" w:tplc="2BF4A50A">
      <w:start w:val="1"/>
      <w:numFmt w:val="decimal"/>
      <w:lvlText w:val="%1."/>
      <w:lvlJc w:val="left"/>
      <w:pPr>
        <w:ind w:left="108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310796"/>
    <w:multiLevelType w:val="hybridMultilevel"/>
    <w:tmpl w:val="842CF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581022"/>
    <w:multiLevelType w:val="hybridMultilevel"/>
    <w:tmpl w:val="44167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CB03BB"/>
    <w:multiLevelType w:val="hybridMultilevel"/>
    <w:tmpl w:val="7DC0A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673419"/>
    <w:multiLevelType w:val="hybridMultilevel"/>
    <w:tmpl w:val="A7027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F574C4"/>
    <w:multiLevelType w:val="hybridMultilevel"/>
    <w:tmpl w:val="8A72B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621810"/>
    <w:multiLevelType w:val="hybridMultilevel"/>
    <w:tmpl w:val="455677BA"/>
    <w:lvl w:ilvl="0" w:tplc="2BF4A50A">
      <w:start w:val="1"/>
      <w:numFmt w:val="decimal"/>
      <w:lvlText w:val="%1."/>
      <w:lvlJc w:val="left"/>
      <w:pPr>
        <w:ind w:left="108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A6B25A4"/>
    <w:multiLevelType w:val="hybridMultilevel"/>
    <w:tmpl w:val="74160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B25B16"/>
    <w:multiLevelType w:val="hybridMultilevel"/>
    <w:tmpl w:val="4196AD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102E2254">
      <w:numFmt w:val="bullet"/>
      <w:lvlText w:val="·"/>
      <w:lvlJc w:val="left"/>
      <w:pPr>
        <w:ind w:left="2340" w:hanging="36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0285C23"/>
    <w:multiLevelType w:val="hybridMultilevel"/>
    <w:tmpl w:val="F0FA6CB6"/>
    <w:lvl w:ilvl="0" w:tplc="04090001">
      <w:start w:val="1"/>
      <w:numFmt w:val="bullet"/>
      <w:lvlText w:val=""/>
      <w:lvlJc w:val="left"/>
      <w:pPr>
        <w:ind w:left="764" w:hanging="360"/>
      </w:pPr>
      <w:rPr>
        <w:rFonts w:ascii="Symbol" w:hAnsi="Symbol" w:hint="default"/>
      </w:rPr>
    </w:lvl>
    <w:lvl w:ilvl="1" w:tplc="04090003">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27">
    <w:nsid w:val="52B41407"/>
    <w:multiLevelType w:val="hybridMultilevel"/>
    <w:tmpl w:val="32763EDC"/>
    <w:lvl w:ilvl="0" w:tplc="2BF4A50A">
      <w:start w:val="1"/>
      <w:numFmt w:val="decimal"/>
      <w:lvlText w:val="%1."/>
      <w:lvlJc w:val="left"/>
      <w:pPr>
        <w:ind w:left="108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81571F7"/>
    <w:multiLevelType w:val="hybridMultilevel"/>
    <w:tmpl w:val="13EC8F6A"/>
    <w:lvl w:ilvl="0" w:tplc="72CC93A0">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590F659E"/>
    <w:multiLevelType w:val="hybridMultilevel"/>
    <w:tmpl w:val="6FF6C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1">
    <w:nsid w:val="65CA3845"/>
    <w:multiLevelType w:val="hybridMultilevel"/>
    <w:tmpl w:val="FB3CC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76B44A2"/>
    <w:multiLevelType w:val="hybridMultilevel"/>
    <w:tmpl w:val="73D65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88A4B0C"/>
    <w:multiLevelType w:val="hybridMultilevel"/>
    <w:tmpl w:val="B99645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6CCA50F1"/>
    <w:multiLevelType w:val="hybridMultilevel"/>
    <w:tmpl w:val="D6E0C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CF53D57"/>
    <w:multiLevelType w:val="hybridMultilevel"/>
    <w:tmpl w:val="D67C0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D5C2438"/>
    <w:multiLevelType w:val="hybridMultilevel"/>
    <w:tmpl w:val="9CEEF7A4"/>
    <w:lvl w:ilvl="0" w:tplc="CFA820F0">
      <w:start w:val="1"/>
      <w:numFmt w:val="decimal"/>
      <w:pStyle w:val="BodyTextNumbered2"/>
      <w:lvlText w:val="%1."/>
      <w:lvlJc w:val="left"/>
      <w:pPr>
        <w:tabs>
          <w:tab w:val="num" w:pos="1440"/>
        </w:tabs>
        <w:ind w:left="144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7">
    <w:nsid w:val="6F182A87"/>
    <w:multiLevelType w:val="hybridMultilevel"/>
    <w:tmpl w:val="57642176"/>
    <w:lvl w:ilvl="0" w:tplc="EC120EBE">
      <w:start w:val="1"/>
      <w:numFmt w:val="decimal"/>
      <w:pStyle w:val="BodyTextNumbered1"/>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nsid w:val="73B1173E"/>
    <w:multiLevelType w:val="hybridMultilevel"/>
    <w:tmpl w:val="2640D13E"/>
    <w:lvl w:ilvl="0" w:tplc="71B819DE">
      <w:start w:val="1"/>
      <w:numFmt w:val="lowerLetter"/>
      <w:pStyle w:val="BodyTextLettered2"/>
      <w:lvlText w:val="%1."/>
      <w:lvlJc w:val="left"/>
      <w:pPr>
        <w:tabs>
          <w:tab w:val="num" w:pos="1440"/>
        </w:tabs>
        <w:ind w:left="1440" w:hanging="360"/>
      </w:pPr>
      <w:rPr>
        <w:rFonts w:hint="default"/>
      </w:rPr>
    </w:lvl>
    <w:lvl w:ilvl="1" w:tplc="1452088E">
      <w:start w:val="1"/>
      <w:numFmt w:val="bullet"/>
      <w:lvlText w:val=""/>
      <w:lvlJc w:val="left"/>
      <w:pPr>
        <w:tabs>
          <w:tab w:val="num" w:pos="2160"/>
        </w:tabs>
        <w:ind w:left="2160" w:hanging="360"/>
      </w:pPr>
      <w:rPr>
        <w:rFonts w:ascii="Symbol" w:hAnsi="Symbol" w:hint="default"/>
        <w:color w:val="auto"/>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9">
    <w:nsid w:val="741B7387"/>
    <w:multiLevelType w:val="hybridMultilevel"/>
    <w:tmpl w:val="F072097C"/>
    <w:lvl w:ilvl="0" w:tplc="20ACEF6A">
      <w:start w:val="1"/>
      <w:numFmt w:val="decimal"/>
      <w:lvlText w:val="%1."/>
      <w:lvlJc w:val="left"/>
      <w:pPr>
        <w:ind w:left="1080" w:hanging="360"/>
      </w:pPr>
      <w:rPr>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59056F9"/>
    <w:multiLevelType w:val="hybridMultilevel"/>
    <w:tmpl w:val="397CA9B6"/>
    <w:lvl w:ilvl="0" w:tplc="2BF4A50A">
      <w:start w:val="1"/>
      <w:numFmt w:val="decimal"/>
      <w:lvlText w:val="%1."/>
      <w:lvlJc w:val="left"/>
      <w:pPr>
        <w:ind w:left="108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345C3A"/>
    <w:multiLevelType w:val="hybridMultilevel"/>
    <w:tmpl w:val="E5BCD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7A66DD5"/>
    <w:multiLevelType w:val="hybridMultilevel"/>
    <w:tmpl w:val="8480B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98546A7"/>
    <w:multiLevelType w:val="hybridMultilevel"/>
    <w:tmpl w:val="68167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F552984"/>
    <w:multiLevelType w:val="hybridMultilevel"/>
    <w:tmpl w:val="9404D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F9D06EE"/>
    <w:multiLevelType w:val="hybridMultilevel"/>
    <w:tmpl w:val="29E0F7D2"/>
    <w:lvl w:ilvl="0" w:tplc="05282348">
      <w:start w:val="1"/>
      <w:numFmt w:val="bullet"/>
      <w:pStyle w:val="BodyTextBullet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7"/>
  </w:num>
  <w:num w:numId="2">
    <w:abstractNumId w:val="36"/>
  </w:num>
  <w:num w:numId="3">
    <w:abstractNumId w:val="6"/>
  </w:num>
  <w:num w:numId="4">
    <w:abstractNumId w:val="38"/>
  </w:num>
  <w:num w:numId="5">
    <w:abstractNumId w:val="45"/>
  </w:num>
  <w:num w:numId="6">
    <w:abstractNumId w:val="28"/>
  </w:num>
  <w:num w:numId="7">
    <w:abstractNumId w:val="11"/>
  </w:num>
  <w:num w:numId="8">
    <w:abstractNumId w:val="32"/>
  </w:num>
  <w:num w:numId="9">
    <w:abstractNumId w:val="1"/>
  </w:num>
  <w:num w:numId="10">
    <w:abstractNumId w:val="30"/>
  </w:num>
  <w:num w:numId="11">
    <w:abstractNumId w:val="26"/>
  </w:num>
  <w:num w:numId="12">
    <w:abstractNumId w:val="8"/>
  </w:num>
  <w:num w:numId="13">
    <w:abstractNumId w:val="19"/>
  </w:num>
  <w:num w:numId="14">
    <w:abstractNumId w:val="41"/>
  </w:num>
  <w:num w:numId="15">
    <w:abstractNumId w:val="34"/>
  </w:num>
  <w:num w:numId="16">
    <w:abstractNumId w:val="7"/>
  </w:num>
  <w:num w:numId="17">
    <w:abstractNumId w:val="2"/>
  </w:num>
  <w:num w:numId="18">
    <w:abstractNumId w:val="20"/>
  </w:num>
  <w:num w:numId="19">
    <w:abstractNumId w:val="22"/>
  </w:num>
  <w:num w:numId="20">
    <w:abstractNumId w:val="29"/>
  </w:num>
  <w:num w:numId="21">
    <w:abstractNumId w:val="31"/>
  </w:num>
  <w:num w:numId="22">
    <w:abstractNumId w:val="14"/>
  </w:num>
  <w:num w:numId="23">
    <w:abstractNumId w:val="9"/>
  </w:num>
  <w:num w:numId="24">
    <w:abstractNumId w:val="5"/>
  </w:num>
  <w:num w:numId="25">
    <w:abstractNumId w:val="25"/>
  </w:num>
  <w:num w:numId="26">
    <w:abstractNumId w:val="35"/>
  </w:num>
  <w:num w:numId="27">
    <w:abstractNumId w:val="21"/>
  </w:num>
  <w:num w:numId="28">
    <w:abstractNumId w:val="15"/>
  </w:num>
  <w:num w:numId="29">
    <w:abstractNumId w:val="24"/>
  </w:num>
  <w:num w:numId="30">
    <w:abstractNumId w:val="42"/>
  </w:num>
  <w:num w:numId="31">
    <w:abstractNumId w:val="18"/>
  </w:num>
  <w:num w:numId="32">
    <w:abstractNumId w:val="3"/>
  </w:num>
  <w:num w:numId="33">
    <w:abstractNumId w:val="44"/>
  </w:num>
  <w:num w:numId="34">
    <w:abstractNumId w:val="12"/>
  </w:num>
  <w:num w:numId="35">
    <w:abstractNumId w:val="13"/>
  </w:num>
  <w:num w:numId="36">
    <w:abstractNumId w:val="0"/>
  </w:num>
  <w:num w:numId="37">
    <w:abstractNumId w:val="39"/>
  </w:num>
  <w:num w:numId="38">
    <w:abstractNumId w:val="10"/>
  </w:num>
  <w:num w:numId="39">
    <w:abstractNumId w:val="27"/>
  </w:num>
  <w:num w:numId="40">
    <w:abstractNumId w:val="23"/>
  </w:num>
  <w:num w:numId="41">
    <w:abstractNumId w:val="40"/>
  </w:num>
  <w:num w:numId="42">
    <w:abstractNumId w:val="43"/>
  </w:num>
  <w:num w:numId="43">
    <w:abstractNumId w:val="4"/>
  </w:num>
  <w:num w:numId="44">
    <w:abstractNumId w:val="16"/>
  </w:num>
  <w:num w:numId="45">
    <w:abstractNumId w:val="33"/>
  </w:num>
  <w:num w:numId="46">
    <w:abstractNumId w:val="1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mirrorMargins/>
  <w:hideSpellingErrors/>
  <w:hideGrammaticalErrors/>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Formatting/>
  <w:defaultTabStop w:val="720"/>
  <w:clickAndTypeStyle w:val="BodyText"/>
  <w:evenAndOddHeaders/>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58FE"/>
    <w:rsid w:val="00002D6B"/>
    <w:rsid w:val="00003C4F"/>
    <w:rsid w:val="0000513F"/>
    <w:rsid w:val="00006DB8"/>
    <w:rsid w:val="000114B6"/>
    <w:rsid w:val="00014083"/>
    <w:rsid w:val="0001557C"/>
    <w:rsid w:val="000171DA"/>
    <w:rsid w:val="000202B9"/>
    <w:rsid w:val="000211D8"/>
    <w:rsid w:val="00021BD9"/>
    <w:rsid w:val="00026044"/>
    <w:rsid w:val="00026DB7"/>
    <w:rsid w:val="00031683"/>
    <w:rsid w:val="00031D76"/>
    <w:rsid w:val="00033343"/>
    <w:rsid w:val="0003368E"/>
    <w:rsid w:val="00034670"/>
    <w:rsid w:val="00035429"/>
    <w:rsid w:val="000374E3"/>
    <w:rsid w:val="00037959"/>
    <w:rsid w:val="00042F52"/>
    <w:rsid w:val="000438D5"/>
    <w:rsid w:val="00043F71"/>
    <w:rsid w:val="0004416E"/>
    <w:rsid w:val="000512AD"/>
    <w:rsid w:val="00051501"/>
    <w:rsid w:val="00056D66"/>
    <w:rsid w:val="00057530"/>
    <w:rsid w:val="000630C3"/>
    <w:rsid w:val="000631CE"/>
    <w:rsid w:val="000631E7"/>
    <w:rsid w:val="000675F3"/>
    <w:rsid w:val="000723C2"/>
    <w:rsid w:val="00073EDC"/>
    <w:rsid w:val="00077CE0"/>
    <w:rsid w:val="000810C2"/>
    <w:rsid w:val="00084190"/>
    <w:rsid w:val="000856B9"/>
    <w:rsid w:val="000869E5"/>
    <w:rsid w:val="00086BEC"/>
    <w:rsid w:val="00087C1B"/>
    <w:rsid w:val="000904C3"/>
    <w:rsid w:val="00091B35"/>
    <w:rsid w:val="000A2FBF"/>
    <w:rsid w:val="000A4007"/>
    <w:rsid w:val="000A4A21"/>
    <w:rsid w:val="000A5D8E"/>
    <w:rsid w:val="000A6F1B"/>
    <w:rsid w:val="000B23F8"/>
    <w:rsid w:val="000B30B5"/>
    <w:rsid w:val="000B3330"/>
    <w:rsid w:val="000B5EBF"/>
    <w:rsid w:val="000B5EF9"/>
    <w:rsid w:val="000B67EC"/>
    <w:rsid w:val="000C30CC"/>
    <w:rsid w:val="000C579F"/>
    <w:rsid w:val="000C6F1A"/>
    <w:rsid w:val="000D1504"/>
    <w:rsid w:val="000D6303"/>
    <w:rsid w:val="000E0AC4"/>
    <w:rsid w:val="000F0979"/>
    <w:rsid w:val="000F3663"/>
    <w:rsid w:val="000F5B30"/>
    <w:rsid w:val="000F5C24"/>
    <w:rsid w:val="000F737E"/>
    <w:rsid w:val="000F7385"/>
    <w:rsid w:val="001010C7"/>
    <w:rsid w:val="0010112F"/>
    <w:rsid w:val="001073DE"/>
    <w:rsid w:val="00107FE9"/>
    <w:rsid w:val="001113E1"/>
    <w:rsid w:val="00112416"/>
    <w:rsid w:val="00112D0F"/>
    <w:rsid w:val="001140A5"/>
    <w:rsid w:val="00114F00"/>
    <w:rsid w:val="001155A0"/>
    <w:rsid w:val="0012060D"/>
    <w:rsid w:val="00120796"/>
    <w:rsid w:val="00122F59"/>
    <w:rsid w:val="00126B47"/>
    <w:rsid w:val="00126B6B"/>
    <w:rsid w:val="0012720D"/>
    <w:rsid w:val="00132E05"/>
    <w:rsid w:val="001342DA"/>
    <w:rsid w:val="001349D7"/>
    <w:rsid w:val="00137207"/>
    <w:rsid w:val="0013789E"/>
    <w:rsid w:val="00137E8E"/>
    <w:rsid w:val="001436AC"/>
    <w:rsid w:val="00143A8A"/>
    <w:rsid w:val="00144ABB"/>
    <w:rsid w:val="00151087"/>
    <w:rsid w:val="001512AE"/>
    <w:rsid w:val="00152CEF"/>
    <w:rsid w:val="0015310E"/>
    <w:rsid w:val="001535C8"/>
    <w:rsid w:val="00153C9C"/>
    <w:rsid w:val="0015405E"/>
    <w:rsid w:val="001543FA"/>
    <w:rsid w:val="0015482D"/>
    <w:rsid w:val="00154B42"/>
    <w:rsid w:val="001555E9"/>
    <w:rsid w:val="001574A4"/>
    <w:rsid w:val="00160594"/>
    <w:rsid w:val="001653DE"/>
    <w:rsid w:val="00166763"/>
    <w:rsid w:val="00166D6B"/>
    <w:rsid w:val="00167A85"/>
    <w:rsid w:val="001734FA"/>
    <w:rsid w:val="00174860"/>
    <w:rsid w:val="00175CCA"/>
    <w:rsid w:val="00175E91"/>
    <w:rsid w:val="00182F12"/>
    <w:rsid w:val="001858B2"/>
    <w:rsid w:val="001874C3"/>
    <w:rsid w:val="00190D10"/>
    <w:rsid w:val="00191219"/>
    <w:rsid w:val="001936AA"/>
    <w:rsid w:val="00197386"/>
    <w:rsid w:val="00197B7A"/>
    <w:rsid w:val="00197EFB"/>
    <w:rsid w:val="001A2808"/>
    <w:rsid w:val="001A3C5C"/>
    <w:rsid w:val="001A518F"/>
    <w:rsid w:val="001B34C0"/>
    <w:rsid w:val="001B4668"/>
    <w:rsid w:val="001B47E8"/>
    <w:rsid w:val="001B5DA3"/>
    <w:rsid w:val="001B5E48"/>
    <w:rsid w:val="001C3E64"/>
    <w:rsid w:val="001C4B08"/>
    <w:rsid w:val="001D2E14"/>
    <w:rsid w:val="001D438C"/>
    <w:rsid w:val="001D43DF"/>
    <w:rsid w:val="001D73A4"/>
    <w:rsid w:val="001D7845"/>
    <w:rsid w:val="001E05E4"/>
    <w:rsid w:val="001E0B6E"/>
    <w:rsid w:val="001E31C7"/>
    <w:rsid w:val="001E4B39"/>
    <w:rsid w:val="001E4C6A"/>
    <w:rsid w:val="001F1152"/>
    <w:rsid w:val="001F23B0"/>
    <w:rsid w:val="001F2990"/>
    <w:rsid w:val="001F307F"/>
    <w:rsid w:val="001F31B8"/>
    <w:rsid w:val="001F33AB"/>
    <w:rsid w:val="00201AD5"/>
    <w:rsid w:val="00205CD1"/>
    <w:rsid w:val="0021202E"/>
    <w:rsid w:val="002155E7"/>
    <w:rsid w:val="002164DC"/>
    <w:rsid w:val="00220241"/>
    <w:rsid w:val="00222C20"/>
    <w:rsid w:val="00227230"/>
    <w:rsid w:val="00227A70"/>
    <w:rsid w:val="00235A25"/>
    <w:rsid w:val="002453B2"/>
    <w:rsid w:val="002456FA"/>
    <w:rsid w:val="00246876"/>
    <w:rsid w:val="002504B9"/>
    <w:rsid w:val="00251557"/>
    <w:rsid w:val="002515B0"/>
    <w:rsid w:val="00251ACF"/>
    <w:rsid w:val="00251CDD"/>
    <w:rsid w:val="00253836"/>
    <w:rsid w:val="00253AB3"/>
    <w:rsid w:val="002552B7"/>
    <w:rsid w:val="00255659"/>
    <w:rsid w:val="00255D2C"/>
    <w:rsid w:val="00256419"/>
    <w:rsid w:val="00256F04"/>
    <w:rsid w:val="002575E5"/>
    <w:rsid w:val="0026078E"/>
    <w:rsid w:val="00260931"/>
    <w:rsid w:val="00262134"/>
    <w:rsid w:val="00263456"/>
    <w:rsid w:val="002678F8"/>
    <w:rsid w:val="002701EA"/>
    <w:rsid w:val="0027128C"/>
    <w:rsid w:val="002714EB"/>
    <w:rsid w:val="0027151D"/>
    <w:rsid w:val="002717E9"/>
    <w:rsid w:val="00273134"/>
    <w:rsid w:val="002733B9"/>
    <w:rsid w:val="00281925"/>
    <w:rsid w:val="00282EDE"/>
    <w:rsid w:val="00287FC5"/>
    <w:rsid w:val="0029180F"/>
    <w:rsid w:val="002919E2"/>
    <w:rsid w:val="00292175"/>
    <w:rsid w:val="00293C03"/>
    <w:rsid w:val="00296F06"/>
    <w:rsid w:val="002970A7"/>
    <w:rsid w:val="002979F3"/>
    <w:rsid w:val="002A08E6"/>
    <w:rsid w:val="002A1226"/>
    <w:rsid w:val="002A1E57"/>
    <w:rsid w:val="002A2915"/>
    <w:rsid w:val="002A2EE5"/>
    <w:rsid w:val="002A364D"/>
    <w:rsid w:val="002A3795"/>
    <w:rsid w:val="002A44FC"/>
    <w:rsid w:val="002A6D64"/>
    <w:rsid w:val="002B08B8"/>
    <w:rsid w:val="002B335C"/>
    <w:rsid w:val="002B433B"/>
    <w:rsid w:val="002B4DF8"/>
    <w:rsid w:val="002C04F2"/>
    <w:rsid w:val="002C0843"/>
    <w:rsid w:val="002C3370"/>
    <w:rsid w:val="002C641D"/>
    <w:rsid w:val="002D3016"/>
    <w:rsid w:val="002D3FFF"/>
    <w:rsid w:val="002D5204"/>
    <w:rsid w:val="002D7AB2"/>
    <w:rsid w:val="002E1D8C"/>
    <w:rsid w:val="002E1DEA"/>
    <w:rsid w:val="002E5145"/>
    <w:rsid w:val="002E751D"/>
    <w:rsid w:val="002E7900"/>
    <w:rsid w:val="002F0076"/>
    <w:rsid w:val="002F142D"/>
    <w:rsid w:val="002F1437"/>
    <w:rsid w:val="002F753D"/>
    <w:rsid w:val="003023D4"/>
    <w:rsid w:val="00302BF8"/>
    <w:rsid w:val="003037AA"/>
    <w:rsid w:val="00303F34"/>
    <w:rsid w:val="003046DE"/>
    <w:rsid w:val="003057BB"/>
    <w:rsid w:val="00310D80"/>
    <w:rsid w:val="003110DB"/>
    <w:rsid w:val="003139EE"/>
    <w:rsid w:val="00316DAA"/>
    <w:rsid w:val="00316FBD"/>
    <w:rsid w:val="003173E2"/>
    <w:rsid w:val="003178F3"/>
    <w:rsid w:val="0032048C"/>
    <w:rsid w:val="0032241E"/>
    <w:rsid w:val="003235A2"/>
    <w:rsid w:val="003261E4"/>
    <w:rsid w:val="0033023D"/>
    <w:rsid w:val="00333777"/>
    <w:rsid w:val="003347BE"/>
    <w:rsid w:val="00334B99"/>
    <w:rsid w:val="00334D8C"/>
    <w:rsid w:val="00334FED"/>
    <w:rsid w:val="00335241"/>
    <w:rsid w:val="00335393"/>
    <w:rsid w:val="003369C9"/>
    <w:rsid w:val="00342E0C"/>
    <w:rsid w:val="0034430C"/>
    <w:rsid w:val="00344F23"/>
    <w:rsid w:val="00346959"/>
    <w:rsid w:val="003503CB"/>
    <w:rsid w:val="00351058"/>
    <w:rsid w:val="00352A20"/>
    <w:rsid w:val="00357E30"/>
    <w:rsid w:val="003604C3"/>
    <w:rsid w:val="00362BA8"/>
    <w:rsid w:val="003636BC"/>
    <w:rsid w:val="00365C21"/>
    <w:rsid w:val="00374F1C"/>
    <w:rsid w:val="00376DD4"/>
    <w:rsid w:val="003779CD"/>
    <w:rsid w:val="00377DCB"/>
    <w:rsid w:val="0038046E"/>
    <w:rsid w:val="003810AD"/>
    <w:rsid w:val="0038629B"/>
    <w:rsid w:val="00386A7B"/>
    <w:rsid w:val="00386E48"/>
    <w:rsid w:val="00387012"/>
    <w:rsid w:val="0039020B"/>
    <w:rsid w:val="00392B05"/>
    <w:rsid w:val="003930AE"/>
    <w:rsid w:val="00394D4F"/>
    <w:rsid w:val="00394F8B"/>
    <w:rsid w:val="003A201E"/>
    <w:rsid w:val="003A3522"/>
    <w:rsid w:val="003A4C2D"/>
    <w:rsid w:val="003A734F"/>
    <w:rsid w:val="003B0175"/>
    <w:rsid w:val="003B150C"/>
    <w:rsid w:val="003B24AF"/>
    <w:rsid w:val="003B3512"/>
    <w:rsid w:val="003B55CC"/>
    <w:rsid w:val="003B5BC0"/>
    <w:rsid w:val="003B5EE1"/>
    <w:rsid w:val="003C2A0B"/>
    <w:rsid w:val="003C649C"/>
    <w:rsid w:val="003C7F44"/>
    <w:rsid w:val="003D09C1"/>
    <w:rsid w:val="003D133A"/>
    <w:rsid w:val="003D1A13"/>
    <w:rsid w:val="003D204E"/>
    <w:rsid w:val="003D326D"/>
    <w:rsid w:val="003D433B"/>
    <w:rsid w:val="003D77E5"/>
    <w:rsid w:val="003D786C"/>
    <w:rsid w:val="003D7954"/>
    <w:rsid w:val="003D7EA1"/>
    <w:rsid w:val="003E1C91"/>
    <w:rsid w:val="003E2D59"/>
    <w:rsid w:val="003E30B1"/>
    <w:rsid w:val="003F344E"/>
    <w:rsid w:val="003F5C65"/>
    <w:rsid w:val="003F6F26"/>
    <w:rsid w:val="003F7945"/>
    <w:rsid w:val="003F7959"/>
    <w:rsid w:val="004001A5"/>
    <w:rsid w:val="00400924"/>
    <w:rsid w:val="004021F8"/>
    <w:rsid w:val="00405BB5"/>
    <w:rsid w:val="00405E9B"/>
    <w:rsid w:val="00407B53"/>
    <w:rsid w:val="00410219"/>
    <w:rsid w:val="00410806"/>
    <w:rsid w:val="00412114"/>
    <w:rsid w:val="00412257"/>
    <w:rsid w:val="004273FF"/>
    <w:rsid w:val="00427B8E"/>
    <w:rsid w:val="0043004D"/>
    <w:rsid w:val="0043049B"/>
    <w:rsid w:val="00431015"/>
    <w:rsid w:val="00431461"/>
    <w:rsid w:val="004319D0"/>
    <w:rsid w:val="00433795"/>
    <w:rsid w:val="0044133A"/>
    <w:rsid w:val="004415F8"/>
    <w:rsid w:val="004421B7"/>
    <w:rsid w:val="004422BF"/>
    <w:rsid w:val="00442BD0"/>
    <w:rsid w:val="00442DCE"/>
    <w:rsid w:val="00444E23"/>
    <w:rsid w:val="00446070"/>
    <w:rsid w:val="0044671E"/>
    <w:rsid w:val="0044692B"/>
    <w:rsid w:val="004508C0"/>
    <w:rsid w:val="00451181"/>
    <w:rsid w:val="004547B1"/>
    <w:rsid w:val="00463A7B"/>
    <w:rsid w:val="00463DB0"/>
    <w:rsid w:val="00464C62"/>
    <w:rsid w:val="0046630C"/>
    <w:rsid w:val="00467884"/>
    <w:rsid w:val="00467D9C"/>
    <w:rsid w:val="004700DF"/>
    <w:rsid w:val="00474BBC"/>
    <w:rsid w:val="00475D2F"/>
    <w:rsid w:val="00477D6D"/>
    <w:rsid w:val="004802AF"/>
    <w:rsid w:val="00481D35"/>
    <w:rsid w:val="00481E55"/>
    <w:rsid w:val="004871FC"/>
    <w:rsid w:val="0049321A"/>
    <w:rsid w:val="00494059"/>
    <w:rsid w:val="00495D39"/>
    <w:rsid w:val="00496AE7"/>
    <w:rsid w:val="004974CD"/>
    <w:rsid w:val="004A067F"/>
    <w:rsid w:val="004A0C1F"/>
    <w:rsid w:val="004A1248"/>
    <w:rsid w:val="004A2851"/>
    <w:rsid w:val="004A2D9C"/>
    <w:rsid w:val="004A72E5"/>
    <w:rsid w:val="004B0DDB"/>
    <w:rsid w:val="004B5A8D"/>
    <w:rsid w:val="004B5C0C"/>
    <w:rsid w:val="004B7EDB"/>
    <w:rsid w:val="004B7F0C"/>
    <w:rsid w:val="004C1AD3"/>
    <w:rsid w:val="004C1CC2"/>
    <w:rsid w:val="004C5769"/>
    <w:rsid w:val="004C667A"/>
    <w:rsid w:val="004D0670"/>
    <w:rsid w:val="004D0A6E"/>
    <w:rsid w:val="004D352A"/>
    <w:rsid w:val="004D3FB6"/>
    <w:rsid w:val="004D5723"/>
    <w:rsid w:val="004D5CD2"/>
    <w:rsid w:val="004D63E8"/>
    <w:rsid w:val="004E1351"/>
    <w:rsid w:val="004E42C9"/>
    <w:rsid w:val="004E5205"/>
    <w:rsid w:val="004E7C36"/>
    <w:rsid w:val="004F0FB3"/>
    <w:rsid w:val="004F1B08"/>
    <w:rsid w:val="004F209E"/>
    <w:rsid w:val="004F27AF"/>
    <w:rsid w:val="004F49EC"/>
    <w:rsid w:val="004F57D3"/>
    <w:rsid w:val="0050341D"/>
    <w:rsid w:val="00504BC1"/>
    <w:rsid w:val="00504BCE"/>
    <w:rsid w:val="00511FBE"/>
    <w:rsid w:val="005158DA"/>
    <w:rsid w:val="00515F2A"/>
    <w:rsid w:val="0051635F"/>
    <w:rsid w:val="00520466"/>
    <w:rsid w:val="0052084F"/>
    <w:rsid w:val="00521975"/>
    <w:rsid w:val="00527677"/>
    <w:rsid w:val="00527B5C"/>
    <w:rsid w:val="005304F8"/>
    <w:rsid w:val="00530818"/>
    <w:rsid w:val="005327F9"/>
    <w:rsid w:val="0053477E"/>
    <w:rsid w:val="00535916"/>
    <w:rsid w:val="005370C2"/>
    <w:rsid w:val="005407E0"/>
    <w:rsid w:val="00542518"/>
    <w:rsid w:val="0054293B"/>
    <w:rsid w:val="00543E06"/>
    <w:rsid w:val="00546660"/>
    <w:rsid w:val="00547E87"/>
    <w:rsid w:val="005521B8"/>
    <w:rsid w:val="00553B16"/>
    <w:rsid w:val="00553DC5"/>
    <w:rsid w:val="00555E77"/>
    <w:rsid w:val="00556865"/>
    <w:rsid w:val="00562DE9"/>
    <w:rsid w:val="00563C8F"/>
    <w:rsid w:val="005647C7"/>
    <w:rsid w:val="00566A20"/>
    <w:rsid w:val="00567724"/>
    <w:rsid w:val="005718F6"/>
    <w:rsid w:val="00571D5D"/>
    <w:rsid w:val="00572C97"/>
    <w:rsid w:val="00575EBD"/>
    <w:rsid w:val="00576320"/>
    <w:rsid w:val="005773A2"/>
    <w:rsid w:val="00580922"/>
    <w:rsid w:val="0058172E"/>
    <w:rsid w:val="00582383"/>
    <w:rsid w:val="005847E3"/>
    <w:rsid w:val="00584C91"/>
    <w:rsid w:val="005850E4"/>
    <w:rsid w:val="00585881"/>
    <w:rsid w:val="00586423"/>
    <w:rsid w:val="00586F9D"/>
    <w:rsid w:val="00590FFD"/>
    <w:rsid w:val="00591080"/>
    <w:rsid w:val="00592D2F"/>
    <w:rsid w:val="00593B41"/>
    <w:rsid w:val="00595713"/>
    <w:rsid w:val="005975AA"/>
    <w:rsid w:val="005A01AF"/>
    <w:rsid w:val="005A1297"/>
    <w:rsid w:val="005A2360"/>
    <w:rsid w:val="005A27A5"/>
    <w:rsid w:val="005A2D9E"/>
    <w:rsid w:val="005A32A8"/>
    <w:rsid w:val="005A3B81"/>
    <w:rsid w:val="005A5064"/>
    <w:rsid w:val="005A722B"/>
    <w:rsid w:val="005B2F6E"/>
    <w:rsid w:val="005B5614"/>
    <w:rsid w:val="005B70F8"/>
    <w:rsid w:val="005C1540"/>
    <w:rsid w:val="005D5A0E"/>
    <w:rsid w:val="005E0959"/>
    <w:rsid w:val="005E121F"/>
    <w:rsid w:val="005E1D80"/>
    <w:rsid w:val="005E2AF9"/>
    <w:rsid w:val="005E43F6"/>
    <w:rsid w:val="005F088A"/>
    <w:rsid w:val="005F28B7"/>
    <w:rsid w:val="005F388F"/>
    <w:rsid w:val="005F5B32"/>
    <w:rsid w:val="005F7558"/>
    <w:rsid w:val="00602387"/>
    <w:rsid w:val="006034DC"/>
    <w:rsid w:val="00604587"/>
    <w:rsid w:val="00605863"/>
    <w:rsid w:val="00605C35"/>
    <w:rsid w:val="006070F3"/>
    <w:rsid w:val="00613616"/>
    <w:rsid w:val="00615A55"/>
    <w:rsid w:val="006168FD"/>
    <w:rsid w:val="00617887"/>
    <w:rsid w:val="0062271F"/>
    <w:rsid w:val="006229A2"/>
    <w:rsid w:val="00622F8B"/>
    <w:rsid w:val="00625211"/>
    <w:rsid w:val="0062575A"/>
    <w:rsid w:val="00632B8C"/>
    <w:rsid w:val="00636F62"/>
    <w:rsid w:val="00640A44"/>
    <w:rsid w:val="00640AB7"/>
    <w:rsid w:val="00641661"/>
    <w:rsid w:val="00642849"/>
    <w:rsid w:val="0064396F"/>
    <w:rsid w:val="00644153"/>
    <w:rsid w:val="00644C70"/>
    <w:rsid w:val="00645BCD"/>
    <w:rsid w:val="0064644B"/>
    <w:rsid w:val="006469B5"/>
    <w:rsid w:val="00650673"/>
    <w:rsid w:val="00653ED6"/>
    <w:rsid w:val="00655483"/>
    <w:rsid w:val="00655A59"/>
    <w:rsid w:val="006560CF"/>
    <w:rsid w:val="00663B92"/>
    <w:rsid w:val="006641A2"/>
    <w:rsid w:val="00664657"/>
    <w:rsid w:val="00664C2E"/>
    <w:rsid w:val="006652CF"/>
    <w:rsid w:val="00666B3C"/>
    <w:rsid w:val="006670D2"/>
    <w:rsid w:val="00667BCA"/>
    <w:rsid w:val="00670871"/>
    <w:rsid w:val="00671895"/>
    <w:rsid w:val="00677451"/>
    <w:rsid w:val="00677967"/>
    <w:rsid w:val="0068024F"/>
    <w:rsid w:val="00690666"/>
    <w:rsid w:val="00691431"/>
    <w:rsid w:val="006933BE"/>
    <w:rsid w:val="00693CAF"/>
    <w:rsid w:val="006A0DD0"/>
    <w:rsid w:val="006A20A1"/>
    <w:rsid w:val="006A2625"/>
    <w:rsid w:val="006A551A"/>
    <w:rsid w:val="006B1DDF"/>
    <w:rsid w:val="006B336E"/>
    <w:rsid w:val="006B5E29"/>
    <w:rsid w:val="006B66A5"/>
    <w:rsid w:val="006B70A0"/>
    <w:rsid w:val="006C20CA"/>
    <w:rsid w:val="006C357B"/>
    <w:rsid w:val="006C3F22"/>
    <w:rsid w:val="006C7C5D"/>
    <w:rsid w:val="006D3C2C"/>
    <w:rsid w:val="006D66DA"/>
    <w:rsid w:val="006D68DA"/>
    <w:rsid w:val="006E1344"/>
    <w:rsid w:val="006E4BE4"/>
    <w:rsid w:val="006E62E2"/>
    <w:rsid w:val="006E6B82"/>
    <w:rsid w:val="006E76EC"/>
    <w:rsid w:val="006F0A76"/>
    <w:rsid w:val="006F2462"/>
    <w:rsid w:val="006F533F"/>
    <w:rsid w:val="006F66BF"/>
    <w:rsid w:val="006F6D65"/>
    <w:rsid w:val="006F741A"/>
    <w:rsid w:val="006F7AEA"/>
    <w:rsid w:val="00701E94"/>
    <w:rsid w:val="00702BF7"/>
    <w:rsid w:val="00702D60"/>
    <w:rsid w:val="00702EEE"/>
    <w:rsid w:val="007036C6"/>
    <w:rsid w:val="007050D2"/>
    <w:rsid w:val="0070625D"/>
    <w:rsid w:val="00706A11"/>
    <w:rsid w:val="00707F7D"/>
    <w:rsid w:val="00711234"/>
    <w:rsid w:val="007117A8"/>
    <w:rsid w:val="00712691"/>
    <w:rsid w:val="007133B7"/>
    <w:rsid w:val="00713DAF"/>
    <w:rsid w:val="007155D8"/>
    <w:rsid w:val="007160CC"/>
    <w:rsid w:val="00721665"/>
    <w:rsid w:val="00722C16"/>
    <w:rsid w:val="00723D3F"/>
    <w:rsid w:val="00724894"/>
    <w:rsid w:val="00725AB6"/>
    <w:rsid w:val="00727469"/>
    <w:rsid w:val="0073078F"/>
    <w:rsid w:val="007316E5"/>
    <w:rsid w:val="007323B1"/>
    <w:rsid w:val="00733365"/>
    <w:rsid w:val="00735D9B"/>
    <w:rsid w:val="0073651B"/>
    <w:rsid w:val="007440F0"/>
    <w:rsid w:val="00744F0F"/>
    <w:rsid w:val="00745562"/>
    <w:rsid w:val="00745818"/>
    <w:rsid w:val="00750D55"/>
    <w:rsid w:val="00752965"/>
    <w:rsid w:val="007531DC"/>
    <w:rsid w:val="00754749"/>
    <w:rsid w:val="00755799"/>
    <w:rsid w:val="007616C3"/>
    <w:rsid w:val="00761F24"/>
    <w:rsid w:val="007623BF"/>
    <w:rsid w:val="00762B56"/>
    <w:rsid w:val="00763DBB"/>
    <w:rsid w:val="007649F7"/>
    <w:rsid w:val="00764D6E"/>
    <w:rsid w:val="00765E89"/>
    <w:rsid w:val="00766283"/>
    <w:rsid w:val="0077254B"/>
    <w:rsid w:val="007748C2"/>
    <w:rsid w:val="00775323"/>
    <w:rsid w:val="00775AA0"/>
    <w:rsid w:val="00776437"/>
    <w:rsid w:val="00776DFB"/>
    <w:rsid w:val="00777263"/>
    <w:rsid w:val="0078097B"/>
    <w:rsid w:val="00781144"/>
    <w:rsid w:val="00781152"/>
    <w:rsid w:val="007822C8"/>
    <w:rsid w:val="00782541"/>
    <w:rsid w:val="007840D8"/>
    <w:rsid w:val="007845A8"/>
    <w:rsid w:val="007864FA"/>
    <w:rsid w:val="007879C2"/>
    <w:rsid w:val="007901DE"/>
    <w:rsid w:val="007910FA"/>
    <w:rsid w:val="00791417"/>
    <w:rsid w:val="00791470"/>
    <w:rsid w:val="00793D46"/>
    <w:rsid w:val="00795706"/>
    <w:rsid w:val="00797CBC"/>
    <w:rsid w:val="007A0533"/>
    <w:rsid w:val="007A126D"/>
    <w:rsid w:val="007A16B1"/>
    <w:rsid w:val="007A32C5"/>
    <w:rsid w:val="007A58FE"/>
    <w:rsid w:val="007A64C2"/>
    <w:rsid w:val="007B0283"/>
    <w:rsid w:val="007B522E"/>
    <w:rsid w:val="007B7423"/>
    <w:rsid w:val="007B78E8"/>
    <w:rsid w:val="007B7ADB"/>
    <w:rsid w:val="007C0742"/>
    <w:rsid w:val="007C173F"/>
    <w:rsid w:val="007C1AA5"/>
    <w:rsid w:val="007C65D3"/>
    <w:rsid w:val="007C6B06"/>
    <w:rsid w:val="007C7835"/>
    <w:rsid w:val="007C7BB3"/>
    <w:rsid w:val="007D17D1"/>
    <w:rsid w:val="007E05D4"/>
    <w:rsid w:val="007E0915"/>
    <w:rsid w:val="007E1D07"/>
    <w:rsid w:val="007E40FF"/>
    <w:rsid w:val="007E79E0"/>
    <w:rsid w:val="00800630"/>
    <w:rsid w:val="00800F3F"/>
    <w:rsid w:val="00805614"/>
    <w:rsid w:val="00806974"/>
    <w:rsid w:val="00806E91"/>
    <w:rsid w:val="008146C2"/>
    <w:rsid w:val="008176FF"/>
    <w:rsid w:val="00821FD9"/>
    <w:rsid w:val="00822AE6"/>
    <w:rsid w:val="0082378D"/>
    <w:rsid w:val="00824578"/>
    <w:rsid w:val="00824EC8"/>
    <w:rsid w:val="00826A86"/>
    <w:rsid w:val="008279DE"/>
    <w:rsid w:val="008344DD"/>
    <w:rsid w:val="0083465F"/>
    <w:rsid w:val="0083543F"/>
    <w:rsid w:val="008360B3"/>
    <w:rsid w:val="00836520"/>
    <w:rsid w:val="00837E5C"/>
    <w:rsid w:val="0084141E"/>
    <w:rsid w:val="008459CD"/>
    <w:rsid w:val="00845BB9"/>
    <w:rsid w:val="00846029"/>
    <w:rsid w:val="008460AB"/>
    <w:rsid w:val="00851994"/>
    <w:rsid w:val="00855838"/>
    <w:rsid w:val="00860398"/>
    <w:rsid w:val="00861B41"/>
    <w:rsid w:val="00863E7B"/>
    <w:rsid w:val="00871E3C"/>
    <w:rsid w:val="008730A0"/>
    <w:rsid w:val="00877B11"/>
    <w:rsid w:val="00880C3D"/>
    <w:rsid w:val="0088518D"/>
    <w:rsid w:val="00885795"/>
    <w:rsid w:val="00885804"/>
    <w:rsid w:val="00886329"/>
    <w:rsid w:val="00886ADF"/>
    <w:rsid w:val="0089025C"/>
    <w:rsid w:val="00891F90"/>
    <w:rsid w:val="00893676"/>
    <w:rsid w:val="0089490A"/>
    <w:rsid w:val="00895B08"/>
    <w:rsid w:val="00895F4E"/>
    <w:rsid w:val="00897B1A"/>
    <w:rsid w:val="008A10DE"/>
    <w:rsid w:val="008A2923"/>
    <w:rsid w:val="008A3E71"/>
    <w:rsid w:val="008A77A9"/>
    <w:rsid w:val="008B0B93"/>
    <w:rsid w:val="008B17EE"/>
    <w:rsid w:val="008B4F22"/>
    <w:rsid w:val="008B79A5"/>
    <w:rsid w:val="008B7D65"/>
    <w:rsid w:val="008C4576"/>
    <w:rsid w:val="008C5290"/>
    <w:rsid w:val="008D191D"/>
    <w:rsid w:val="008D1FFB"/>
    <w:rsid w:val="008D40C0"/>
    <w:rsid w:val="008D5C84"/>
    <w:rsid w:val="008D612A"/>
    <w:rsid w:val="008D6131"/>
    <w:rsid w:val="008D69B4"/>
    <w:rsid w:val="008E083C"/>
    <w:rsid w:val="008E0A09"/>
    <w:rsid w:val="008E0A3C"/>
    <w:rsid w:val="008E3033"/>
    <w:rsid w:val="008E3EF4"/>
    <w:rsid w:val="008F2394"/>
    <w:rsid w:val="008F29FB"/>
    <w:rsid w:val="008F6911"/>
    <w:rsid w:val="008F7528"/>
    <w:rsid w:val="008F78C9"/>
    <w:rsid w:val="00901090"/>
    <w:rsid w:val="009011D4"/>
    <w:rsid w:val="00901D12"/>
    <w:rsid w:val="009020EE"/>
    <w:rsid w:val="00903467"/>
    <w:rsid w:val="0090468D"/>
    <w:rsid w:val="0090631D"/>
    <w:rsid w:val="00906863"/>
    <w:rsid w:val="00910447"/>
    <w:rsid w:val="00913DF2"/>
    <w:rsid w:val="009208CF"/>
    <w:rsid w:val="00924F03"/>
    <w:rsid w:val="009265BD"/>
    <w:rsid w:val="0093201A"/>
    <w:rsid w:val="00940707"/>
    <w:rsid w:val="00940B3E"/>
    <w:rsid w:val="00943F63"/>
    <w:rsid w:val="00944693"/>
    <w:rsid w:val="009453C1"/>
    <w:rsid w:val="0094798F"/>
    <w:rsid w:val="0095133D"/>
    <w:rsid w:val="00952566"/>
    <w:rsid w:val="009565C5"/>
    <w:rsid w:val="00960706"/>
    <w:rsid w:val="009614C7"/>
    <w:rsid w:val="009615B6"/>
    <w:rsid w:val="00963BD0"/>
    <w:rsid w:val="009650C9"/>
    <w:rsid w:val="00967252"/>
    <w:rsid w:val="00971449"/>
    <w:rsid w:val="009763BD"/>
    <w:rsid w:val="00977199"/>
    <w:rsid w:val="0098152C"/>
    <w:rsid w:val="00982DEE"/>
    <w:rsid w:val="009842B6"/>
    <w:rsid w:val="00987EF5"/>
    <w:rsid w:val="00991613"/>
    <w:rsid w:val="00995236"/>
    <w:rsid w:val="00996C07"/>
    <w:rsid w:val="00996E0A"/>
    <w:rsid w:val="009970D7"/>
    <w:rsid w:val="00997E4A"/>
    <w:rsid w:val="009A0483"/>
    <w:rsid w:val="009A090A"/>
    <w:rsid w:val="009A32D3"/>
    <w:rsid w:val="009A4347"/>
    <w:rsid w:val="009A7576"/>
    <w:rsid w:val="009A76BD"/>
    <w:rsid w:val="009B1957"/>
    <w:rsid w:val="009B267F"/>
    <w:rsid w:val="009B3406"/>
    <w:rsid w:val="009B3AD9"/>
    <w:rsid w:val="009B4935"/>
    <w:rsid w:val="009B6769"/>
    <w:rsid w:val="009C187A"/>
    <w:rsid w:val="009C21A4"/>
    <w:rsid w:val="009C304E"/>
    <w:rsid w:val="009C4C5F"/>
    <w:rsid w:val="009C53F3"/>
    <w:rsid w:val="009D1906"/>
    <w:rsid w:val="009D2110"/>
    <w:rsid w:val="009D384E"/>
    <w:rsid w:val="009D3B77"/>
    <w:rsid w:val="009E0C98"/>
    <w:rsid w:val="009E29DD"/>
    <w:rsid w:val="009E3561"/>
    <w:rsid w:val="009E4C24"/>
    <w:rsid w:val="009E4D26"/>
    <w:rsid w:val="009E5D92"/>
    <w:rsid w:val="009F1A4F"/>
    <w:rsid w:val="009F3401"/>
    <w:rsid w:val="009F383B"/>
    <w:rsid w:val="009F5531"/>
    <w:rsid w:val="009F651A"/>
    <w:rsid w:val="00A008B4"/>
    <w:rsid w:val="00A05CA6"/>
    <w:rsid w:val="00A07044"/>
    <w:rsid w:val="00A107DF"/>
    <w:rsid w:val="00A119B0"/>
    <w:rsid w:val="00A14384"/>
    <w:rsid w:val="00A149C0"/>
    <w:rsid w:val="00A15959"/>
    <w:rsid w:val="00A16BE2"/>
    <w:rsid w:val="00A20C21"/>
    <w:rsid w:val="00A24CF9"/>
    <w:rsid w:val="00A305DD"/>
    <w:rsid w:val="00A32DF0"/>
    <w:rsid w:val="00A33406"/>
    <w:rsid w:val="00A34CE3"/>
    <w:rsid w:val="00A36827"/>
    <w:rsid w:val="00A40F79"/>
    <w:rsid w:val="00A418F1"/>
    <w:rsid w:val="00A43AA1"/>
    <w:rsid w:val="00A5010F"/>
    <w:rsid w:val="00A5266F"/>
    <w:rsid w:val="00A529BE"/>
    <w:rsid w:val="00A53CEE"/>
    <w:rsid w:val="00A57254"/>
    <w:rsid w:val="00A573DA"/>
    <w:rsid w:val="00A604E1"/>
    <w:rsid w:val="00A6055B"/>
    <w:rsid w:val="00A6079C"/>
    <w:rsid w:val="00A6088D"/>
    <w:rsid w:val="00A62C01"/>
    <w:rsid w:val="00A6774A"/>
    <w:rsid w:val="00A70FA6"/>
    <w:rsid w:val="00A729AF"/>
    <w:rsid w:val="00A73245"/>
    <w:rsid w:val="00A73A83"/>
    <w:rsid w:val="00A74860"/>
    <w:rsid w:val="00A7486B"/>
    <w:rsid w:val="00A750D5"/>
    <w:rsid w:val="00A753C8"/>
    <w:rsid w:val="00A75C83"/>
    <w:rsid w:val="00A76170"/>
    <w:rsid w:val="00A7655F"/>
    <w:rsid w:val="00A8054A"/>
    <w:rsid w:val="00A818E1"/>
    <w:rsid w:val="00A83D56"/>
    <w:rsid w:val="00A841B5"/>
    <w:rsid w:val="00A84A89"/>
    <w:rsid w:val="00A91D49"/>
    <w:rsid w:val="00A9259F"/>
    <w:rsid w:val="00A92915"/>
    <w:rsid w:val="00A950EC"/>
    <w:rsid w:val="00A952A7"/>
    <w:rsid w:val="00A961C5"/>
    <w:rsid w:val="00A9734D"/>
    <w:rsid w:val="00AA025B"/>
    <w:rsid w:val="00AA0F64"/>
    <w:rsid w:val="00AA337E"/>
    <w:rsid w:val="00AA4E52"/>
    <w:rsid w:val="00AA6982"/>
    <w:rsid w:val="00AA7B18"/>
    <w:rsid w:val="00AB02A2"/>
    <w:rsid w:val="00AB1908"/>
    <w:rsid w:val="00AB57D5"/>
    <w:rsid w:val="00AC0DC2"/>
    <w:rsid w:val="00AC0EDA"/>
    <w:rsid w:val="00AC2139"/>
    <w:rsid w:val="00AC74FD"/>
    <w:rsid w:val="00AD066C"/>
    <w:rsid w:val="00AD2556"/>
    <w:rsid w:val="00AD3967"/>
    <w:rsid w:val="00AD436E"/>
    <w:rsid w:val="00AD4C03"/>
    <w:rsid w:val="00AD50AE"/>
    <w:rsid w:val="00AD5EA6"/>
    <w:rsid w:val="00AD61D1"/>
    <w:rsid w:val="00AE14AD"/>
    <w:rsid w:val="00AE16B0"/>
    <w:rsid w:val="00AE1BF7"/>
    <w:rsid w:val="00AE1D64"/>
    <w:rsid w:val="00AE7499"/>
    <w:rsid w:val="00AF082A"/>
    <w:rsid w:val="00AF1CFD"/>
    <w:rsid w:val="00AF3C5A"/>
    <w:rsid w:val="00AF74D1"/>
    <w:rsid w:val="00B04771"/>
    <w:rsid w:val="00B10574"/>
    <w:rsid w:val="00B10E55"/>
    <w:rsid w:val="00B11ECA"/>
    <w:rsid w:val="00B1215A"/>
    <w:rsid w:val="00B12340"/>
    <w:rsid w:val="00B12490"/>
    <w:rsid w:val="00B13CC0"/>
    <w:rsid w:val="00B152D0"/>
    <w:rsid w:val="00B20AC8"/>
    <w:rsid w:val="00B2110F"/>
    <w:rsid w:val="00B21597"/>
    <w:rsid w:val="00B234FD"/>
    <w:rsid w:val="00B23CA4"/>
    <w:rsid w:val="00B24139"/>
    <w:rsid w:val="00B253CB"/>
    <w:rsid w:val="00B259E1"/>
    <w:rsid w:val="00B26C0C"/>
    <w:rsid w:val="00B328D5"/>
    <w:rsid w:val="00B34C50"/>
    <w:rsid w:val="00B431FA"/>
    <w:rsid w:val="00B4397F"/>
    <w:rsid w:val="00B503F7"/>
    <w:rsid w:val="00B50488"/>
    <w:rsid w:val="00B51923"/>
    <w:rsid w:val="00B51F19"/>
    <w:rsid w:val="00B525A9"/>
    <w:rsid w:val="00B52DFC"/>
    <w:rsid w:val="00B53713"/>
    <w:rsid w:val="00B54463"/>
    <w:rsid w:val="00B552DC"/>
    <w:rsid w:val="00B56242"/>
    <w:rsid w:val="00B57491"/>
    <w:rsid w:val="00B60B23"/>
    <w:rsid w:val="00B635C0"/>
    <w:rsid w:val="00B63CBA"/>
    <w:rsid w:val="00B64C2D"/>
    <w:rsid w:val="00B72899"/>
    <w:rsid w:val="00B73546"/>
    <w:rsid w:val="00B7376D"/>
    <w:rsid w:val="00B73E68"/>
    <w:rsid w:val="00B7400E"/>
    <w:rsid w:val="00B7484D"/>
    <w:rsid w:val="00B80B73"/>
    <w:rsid w:val="00B8240F"/>
    <w:rsid w:val="00B824C7"/>
    <w:rsid w:val="00B83B38"/>
    <w:rsid w:val="00B83F9C"/>
    <w:rsid w:val="00B8401F"/>
    <w:rsid w:val="00B849B4"/>
    <w:rsid w:val="00B8593C"/>
    <w:rsid w:val="00B85C68"/>
    <w:rsid w:val="00B8745A"/>
    <w:rsid w:val="00B91BAB"/>
    <w:rsid w:val="00B92868"/>
    <w:rsid w:val="00B9704C"/>
    <w:rsid w:val="00B97955"/>
    <w:rsid w:val="00BA08A7"/>
    <w:rsid w:val="00BA679E"/>
    <w:rsid w:val="00BA692A"/>
    <w:rsid w:val="00BA70EC"/>
    <w:rsid w:val="00BA79C0"/>
    <w:rsid w:val="00BB0AF1"/>
    <w:rsid w:val="00BB3082"/>
    <w:rsid w:val="00BB4EE7"/>
    <w:rsid w:val="00BB69E8"/>
    <w:rsid w:val="00BB7B66"/>
    <w:rsid w:val="00BC1035"/>
    <w:rsid w:val="00BC2D41"/>
    <w:rsid w:val="00BC2DCE"/>
    <w:rsid w:val="00BC3115"/>
    <w:rsid w:val="00BC6C50"/>
    <w:rsid w:val="00BD0102"/>
    <w:rsid w:val="00BD1B11"/>
    <w:rsid w:val="00BD280A"/>
    <w:rsid w:val="00BD6B7A"/>
    <w:rsid w:val="00BE136B"/>
    <w:rsid w:val="00BE50CE"/>
    <w:rsid w:val="00BE518E"/>
    <w:rsid w:val="00BE61BD"/>
    <w:rsid w:val="00BF1EB7"/>
    <w:rsid w:val="00BF439E"/>
    <w:rsid w:val="00BF593E"/>
    <w:rsid w:val="00BF6EFD"/>
    <w:rsid w:val="00BF7158"/>
    <w:rsid w:val="00BF71A3"/>
    <w:rsid w:val="00C02C4A"/>
    <w:rsid w:val="00C07683"/>
    <w:rsid w:val="00C117F6"/>
    <w:rsid w:val="00C12A94"/>
    <w:rsid w:val="00C14261"/>
    <w:rsid w:val="00C163A2"/>
    <w:rsid w:val="00C21075"/>
    <w:rsid w:val="00C21DB8"/>
    <w:rsid w:val="00C22111"/>
    <w:rsid w:val="00C22C0C"/>
    <w:rsid w:val="00C23D54"/>
    <w:rsid w:val="00C24A1B"/>
    <w:rsid w:val="00C32244"/>
    <w:rsid w:val="00C34042"/>
    <w:rsid w:val="00C34FBF"/>
    <w:rsid w:val="00C35FAC"/>
    <w:rsid w:val="00C36612"/>
    <w:rsid w:val="00C36CAD"/>
    <w:rsid w:val="00C4054A"/>
    <w:rsid w:val="00C40BB4"/>
    <w:rsid w:val="00C44C32"/>
    <w:rsid w:val="00C45069"/>
    <w:rsid w:val="00C45BB4"/>
    <w:rsid w:val="00C50C3E"/>
    <w:rsid w:val="00C52BFD"/>
    <w:rsid w:val="00C52DFF"/>
    <w:rsid w:val="00C56FFC"/>
    <w:rsid w:val="00C6288A"/>
    <w:rsid w:val="00C6585B"/>
    <w:rsid w:val="00C66815"/>
    <w:rsid w:val="00C70769"/>
    <w:rsid w:val="00C71504"/>
    <w:rsid w:val="00C72D4A"/>
    <w:rsid w:val="00C758E9"/>
    <w:rsid w:val="00C76DAE"/>
    <w:rsid w:val="00C8149A"/>
    <w:rsid w:val="00C8796E"/>
    <w:rsid w:val="00C908ED"/>
    <w:rsid w:val="00C93BF9"/>
    <w:rsid w:val="00C93E11"/>
    <w:rsid w:val="00CA12C9"/>
    <w:rsid w:val="00CA1BB8"/>
    <w:rsid w:val="00CA279F"/>
    <w:rsid w:val="00CA5F84"/>
    <w:rsid w:val="00CB2D64"/>
    <w:rsid w:val="00CB3139"/>
    <w:rsid w:val="00CB4292"/>
    <w:rsid w:val="00CB4D79"/>
    <w:rsid w:val="00CB52FF"/>
    <w:rsid w:val="00CB62BF"/>
    <w:rsid w:val="00CB6ADE"/>
    <w:rsid w:val="00CC1D2B"/>
    <w:rsid w:val="00CC1EC1"/>
    <w:rsid w:val="00CC2B7F"/>
    <w:rsid w:val="00CC30C6"/>
    <w:rsid w:val="00CC3557"/>
    <w:rsid w:val="00CC67A3"/>
    <w:rsid w:val="00CC6C96"/>
    <w:rsid w:val="00CD1200"/>
    <w:rsid w:val="00CD2218"/>
    <w:rsid w:val="00CD38FF"/>
    <w:rsid w:val="00CD47BE"/>
    <w:rsid w:val="00CD688F"/>
    <w:rsid w:val="00CE50C5"/>
    <w:rsid w:val="00CE61F4"/>
    <w:rsid w:val="00CE64CE"/>
    <w:rsid w:val="00CF2A69"/>
    <w:rsid w:val="00CF358F"/>
    <w:rsid w:val="00CF443B"/>
    <w:rsid w:val="00CF5EF3"/>
    <w:rsid w:val="00D0029C"/>
    <w:rsid w:val="00D008F5"/>
    <w:rsid w:val="00D06881"/>
    <w:rsid w:val="00D07353"/>
    <w:rsid w:val="00D07AAC"/>
    <w:rsid w:val="00D10425"/>
    <w:rsid w:val="00D13668"/>
    <w:rsid w:val="00D20D64"/>
    <w:rsid w:val="00D225F3"/>
    <w:rsid w:val="00D22B54"/>
    <w:rsid w:val="00D236A9"/>
    <w:rsid w:val="00D26622"/>
    <w:rsid w:val="00D26637"/>
    <w:rsid w:val="00D26929"/>
    <w:rsid w:val="00D27EBF"/>
    <w:rsid w:val="00D313C5"/>
    <w:rsid w:val="00D335A0"/>
    <w:rsid w:val="00D36B11"/>
    <w:rsid w:val="00D37601"/>
    <w:rsid w:val="00D401FC"/>
    <w:rsid w:val="00D40717"/>
    <w:rsid w:val="00D41641"/>
    <w:rsid w:val="00D4529D"/>
    <w:rsid w:val="00D47282"/>
    <w:rsid w:val="00D50E77"/>
    <w:rsid w:val="00D52921"/>
    <w:rsid w:val="00D614B8"/>
    <w:rsid w:val="00D62343"/>
    <w:rsid w:val="00D638FC"/>
    <w:rsid w:val="00D64B20"/>
    <w:rsid w:val="00D713C8"/>
    <w:rsid w:val="00D7199B"/>
    <w:rsid w:val="00D71BC4"/>
    <w:rsid w:val="00D72E9D"/>
    <w:rsid w:val="00D82D3E"/>
    <w:rsid w:val="00D8343D"/>
    <w:rsid w:val="00D855F9"/>
    <w:rsid w:val="00D91F48"/>
    <w:rsid w:val="00D93357"/>
    <w:rsid w:val="00D940D3"/>
    <w:rsid w:val="00D9609A"/>
    <w:rsid w:val="00D97414"/>
    <w:rsid w:val="00D97B38"/>
    <w:rsid w:val="00D97E0E"/>
    <w:rsid w:val="00DA2D3E"/>
    <w:rsid w:val="00DA35EB"/>
    <w:rsid w:val="00DA55EA"/>
    <w:rsid w:val="00DA7E40"/>
    <w:rsid w:val="00DB2C1C"/>
    <w:rsid w:val="00DB3585"/>
    <w:rsid w:val="00DB4A3F"/>
    <w:rsid w:val="00DB5866"/>
    <w:rsid w:val="00DC00E5"/>
    <w:rsid w:val="00DC0AA1"/>
    <w:rsid w:val="00DC303F"/>
    <w:rsid w:val="00DC4350"/>
    <w:rsid w:val="00DC5102"/>
    <w:rsid w:val="00DC7CC8"/>
    <w:rsid w:val="00DD2570"/>
    <w:rsid w:val="00DD2FE8"/>
    <w:rsid w:val="00DD3C82"/>
    <w:rsid w:val="00DD43A0"/>
    <w:rsid w:val="00DD4A76"/>
    <w:rsid w:val="00DD6972"/>
    <w:rsid w:val="00DD7040"/>
    <w:rsid w:val="00DD7304"/>
    <w:rsid w:val="00DD7520"/>
    <w:rsid w:val="00DE0ABF"/>
    <w:rsid w:val="00DE1C0C"/>
    <w:rsid w:val="00DE60B7"/>
    <w:rsid w:val="00DE6616"/>
    <w:rsid w:val="00DE7289"/>
    <w:rsid w:val="00DE7A55"/>
    <w:rsid w:val="00DF195E"/>
    <w:rsid w:val="00DF2048"/>
    <w:rsid w:val="00DF5514"/>
    <w:rsid w:val="00DF60A9"/>
    <w:rsid w:val="00E01EA1"/>
    <w:rsid w:val="00E02B61"/>
    <w:rsid w:val="00E02CA0"/>
    <w:rsid w:val="00E03070"/>
    <w:rsid w:val="00E10663"/>
    <w:rsid w:val="00E12D1D"/>
    <w:rsid w:val="00E12F67"/>
    <w:rsid w:val="00E1312C"/>
    <w:rsid w:val="00E13E64"/>
    <w:rsid w:val="00E15075"/>
    <w:rsid w:val="00E1674A"/>
    <w:rsid w:val="00E170B3"/>
    <w:rsid w:val="00E210D1"/>
    <w:rsid w:val="00E2172A"/>
    <w:rsid w:val="00E22972"/>
    <w:rsid w:val="00E22F30"/>
    <w:rsid w:val="00E2381D"/>
    <w:rsid w:val="00E24621"/>
    <w:rsid w:val="00E2463A"/>
    <w:rsid w:val="00E254AB"/>
    <w:rsid w:val="00E264FA"/>
    <w:rsid w:val="00E30FB7"/>
    <w:rsid w:val="00E325FD"/>
    <w:rsid w:val="00E3265D"/>
    <w:rsid w:val="00E32D8C"/>
    <w:rsid w:val="00E3526D"/>
    <w:rsid w:val="00E373E1"/>
    <w:rsid w:val="00E40A8A"/>
    <w:rsid w:val="00E40BBE"/>
    <w:rsid w:val="00E452CD"/>
    <w:rsid w:val="00E45FCB"/>
    <w:rsid w:val="00E4698E"/>
    <w:rsid w:val="00E54E10"/>
    <w:rsid w:val="00E577C7"/>
    <w:rsid w:val="00E57B23"/>
    <w:rsid w:val="00E610E1"/>
    <w:rsid w:val="00E613CF"/>
    <w:rsid w:val="00E628A8"/>
    <w:rsid w:val="00E62ADC"/>
    <w:rsid w:val="00E63D92"/>
    <w:rsid w:val="00E671B8"/>
    <w:rsid w:val="00E674FE"/>
    <w:rsid w:val="00E731E7"/>
    <w:rsid w:val="00E733E4"/>
    <w:rsid w:val="00E75EEF"/>
    <w:rsid w:val="00E811FA"/>
    <w:rsid w:val="00E81607"/>
    <w:rsid w:val="00E84512"/>
    <w:rsid w:val="00E848E3"/>
    <w:rsid w:val="00E85D42"/>
    <w:rsid w:val="00E860A2"/>
    <w:rsid w:val="00E86E67"/>
    <w:rsid w:val="00E93870"/>
    <w:rsid w:val="00E94AC8"/>
    <w:rsid w:val="00E95321"/>
    <w:rsid w:val="00E96B4B"/>
    <w:rsid w:val="00E971FE"/>
    <w:rsid w:val="00E97A7D"/>
    <w:rsid w:val="00E97F9C"/>
    <w:rsid w:val="00EA4B53"/>
    <w:rsid w:val="00EA4B92"/>
    <w:rsid w:val="00EB2CD2"/>
    <w:rsid w:val="00EB41B6"/>
    <w:rsid w:val="00EB46BF"/>
    <w:rsid w:val="00EB597E"/>
    <w:rsid w:val="00EB5B1F"/>
    <w:rsid w:val="00EB771E"/>
    <w:rsid w:val="00EB7F5F"/>
    <w:rsid w:val="00EC0920"/>
    <w:rsid w:val="00EC09D3"/>
    <w:rsid w:val="00EC1B07"/>
    <w:rsid w:val="00EC2BCB"/>
    <w:rsid w:val="00EC2C7A"/>
    <w:rsid w:val="00EC4B10"/>
    <w:rsid w:val="00EC58C5"/>
    <w:rsid w:val="00EC6EA3"/>
    <w:rsid w:val="00EC76FD"/>
    <w:rsid w:val="00ED02F8"/>
    <w:rsid w:val="00ED1CFA"/>
    <w:rsid w:val="00ED2023"/>
    <w:rsid w:val="00ED3414"/>
    <w:rsid w:val="00ED3898"/>
    <w:rsid w:val="00ED44E7"/>
    <w:rsid w:val="00ED4712"/>
    <w:rsid w:val="00ED699D"/>
    <w:rsid w:val="00EE0CAF"/>
    <w:rsid w:val="00EE0EC3"/>
    <w:rsid w:val="00EE209D"/>
    <w:rsid w:val="00EE3116"/>
    <w:rsid w:val="00EE3D94"/>
    <w:rsid w:val="00EE4699"/>
    <w:rsid w:val="00EE7DD0"/>
    <w:rsid w:val="00EF1AAD"/>
    <w:rsid w:val="00EF3B9D"/>
    <w:rsid w:val="00EF55CE"/>
    <w:rsid w:val="00F000F2"/>
    <w:rsid w:val="00F0018D"/>
    <w:rsid w:val="00F00557"/>
    <w:rsid w:val="00F01F43"/>
    <w:rsid w:val="00F06BA7"/>
    <w:rsid w:val="00F07997"/>
    <w:rsid w:val="00F07CCC"/>
    <w:rsid w:val="00F11EB1"/>
    <w:rsid w:val="00F140D8"/>
    <w:rsid w:val="00F16185"/>
    <w:rsid w:val="00F17778"/>
    <w:rsid w:val="00F214A8"/>
    <w:rsid w:val="00F21B8B"/>
    <w:rsid w:val="00F23F1A"/>
    <w:rsid w:val="00F24B97"/>
    <w:rsid w:val="00F24E29"/>
    <w:rsid w:val="00F253DF"/>
    <w:rsid w:val="00F254F2"/>
    <w:rsid w:val="00F266E9"/>
    <w:rsid w:val="00F277CF"/>
    <w:rsid w:val="00F32594"/>
    <w:rsid w:val="00F32E22"/>
    <w:rsid w:val="00F33D03"/>
    <w:rsid w:val="00F33DEC"/>
    <w:rsid w:val="00F34BA6"/>
    <w:rsid w:val="00F361F8"/>
    <w:rsid w:val="00F373F2"/>
    <w:rsid w:val="00F37D32"/>
    <w:rsid w:val="00F4542C"/>
    <w:rsid w:val="00F458A5"/>
    <w:rsid w:val="00F47A83"/>
    <w:rsid w:val="00F52DF8"/>
    <w:rsid w:val="00F54831"/>
    <w:rsid w:val="00F55000"/>
    <w:rsid w:val="00F5509E"/>
    <w:rsid w:val="00F551FC"/>
    <w:rsid w:val="00F601FD"/>
    <w:rsid w:val="00F61300"/>
    <w:rsid w:val="00F63D73"/>
    <w:rsid w:val="00F64AD9"/>
    <w:rsid w:val="00F64CFE"/>
    <w:rsid w:val="00F65E38"/>
    <w:rsid w:val="00F6698D"/>
    <w:rsid w:val="00F67798"/>
    <w:rsid w:val="00F72307"/>
    <w:rsid w:val="00F82805"/>
    <w:rsid w:val="00F8335F"/>
    <w:rsid w:val="00F879AC"/>
    <w:rsid w:val="00F91C78"/>
    <w:rsid w:val="00F93E83"/>
    <w:rsid w:val="00F93F68"/>
    <w:rsid w:val="00F94C8A"/>
    <w:rsid w:val="00F97779"/>
    <w:rsid w:val="00F97F21"/>
    <w:rsid w:val="00FA25B6"/>
    <w:rsid w:val="00FA4420"/>
    <w:rsid w:val="00FA5B5C"/>
    <w:rsid w:val="00FA5EDC"/>
    <w:rsid w:val="00FA75C2"/>
    <w:rsid w:val="00FB033E"/>
    <w:rsid w:val="00FB164E"/>
    <w:rsid w:val="00FB3AB2"/>
    <w:rsid w:val="00FC2BCD"/>
    <w:rsid w:val="00FC4C9D"/>
    <w:rsid w:val="00FC5573"/>
    <w:rsid w:val="00FC5ABF"/>
    <w:rsid w:val="00FC70C2"/>
    <w:rsid w:val="00FD03ED"/>
    <w:rsid w:val="00FD36A4"/>
    <w:rsid w:val="00FD537C"/>
    <w:rsid w:val="00FD7F46"/>
    <w:rsid w:val="00FE0067"/>
    <w:rsid w:val="00FE0CF2"/>
    <w:rsid w:val="00FE10F1"/>
    <w:rsid w:val="00FE1601"/>
    <w:rsid w:val="00FE1737"/>
    <w:rsid w:val="00FE236B"/>
    <w:rsid w:val="00FE2936"/>
    <w:rsid w:val="00FE329C"/>
    <w:rsid w:val="00FE3863"/>
    <w:rsid w:val="00FE40DB"/>
    <w:rsid w:val="00FE468C"/>
    <w:rsid w:val="00FE4875"/>
    <w:rsid w:val="00FE5E93"/>
    <w:rsid w:val="00FE7224"/>
    <w:rsid w:val="00FF0737"/>
    <w:rsid w:val="00FF098F"/>
    <w:rsid w:val="00FF0FC8"/>
    <w:rsid w:val="00FF1879"/>
    <w:rsid w:val="00FF21F8"/>
    <w:rsid w:val="00FF2EF8"/>
    <w:rsid w:val="00FF30CB"/>
    <w:rsid w:val="00FF4F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41940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qFormat="1"/>
    <w:lsdException w:name="Subtitle" w:qFormat="1"/>
    <w:lsdException w:name="Body Text 3" w:uiPriority="99"/>
    <w:lsdException w:name="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D438C"/>
    <w:rPr>
      <w:sz w:val="22"/>
    </w:rPr>
  </w:style>
  <w:style w:type="paragraph" w:styleId="Heading1">
    <w:name w:val="heading 1"/>
    <w:next w:val="BodyText"/>
    <w:qFormat/>
    <w:rsid w:val="00D713C8"/>
    <w:pPr>
      <w:keepNext/>
      <w:spacing w:before="240" w:after="240"/>
      <w:outlineLvl w:val="0"/>
    </w:pPr>
    <w:rPr>
      <w:rFonts w:ascii="Arial" w:hAnsi="Arial" w:cs="Arial"/>
      <w:b/>
      <w:bCs/>
      <w:kern w:val="32"/>
      <w:sz w:val="36"/>
      <w:szCs w:val="32"/>
    </w:rPr>
  </w:style>
  <w:style w:type="paragraph" w:styleId="Heading2">
    <w:name w:val="heading 2"/>
    <w:next w:val="BodyText"/>
    <w:qFormat/>
    <w:rsid w:val="001113E1"/>
    <w:pPr>
      <w:adjustRightInd w:val="0"/>
      <w:spacing w:before="360" w:after="120"/>
      <w:outlineLvl w:val="1"/>
    </w:pPr>
    <w:rPr>
      <w:rFonts w:ascii="Arial" w:hAnsi="Arial" w:cs="Arial"/>
      <w:b/>
      <w:iCs/>
      <w:kern w:val="32"/>
      <w:sz w:val="32"/>
      <w:szCs w:val="28"/>
    </w:rPr>
  </w:style>
  <w:style w:type="paragraph" w:styleId="Heading3">
    <w:name w:val="heading 3"/>
    <w:next w:val="BodyText"/>
    <w:qFormat/>
    <w:rsid w:val="004001A5"/>
    <w:pPr>
      <w:spacing w:before="240" w:after="120"/>
      <w:outlineLvl w:val="2"/>
    </w:pPr>
    <w:rPr>
      <w:b/>
      <w:bCs/>
      <w:iCs/>
      <w:kern w:val="32"/>
      <w:sz w:val="28"/>
      <w:szCs w:val="26"/>
    </w:rPr>
  </w:style>
  <w:style w:type="paragraph" w:styleId="Heading4">
    <w:name w:val="heading 4"/>
    <w:next w:val="BodyText"/>
    <w:qFormat/>
    <w:rsid w:val="00D713C8"/>
    <w:pPr>
      <w:spacing w:after="120"/>
      <w:outlineLvl w:val="3"/>
    </w:pPr>
    <w:rPr>
      <w:rFonts w:ascii="Arial" w:hAnsi="Arial" w:cs="Arial"/>
      <w:b/>
      <w:kern w:val="32"/>
      <w:sz w:val="24"/>
      <w:szCs w:val="28"/>
    </w:rPr>
  </w:style>
  <w:style w:type="paragraph" w:styleId="Heading5">
    <w:name w:val="heading 5"/>
    <w:basedOn w:val="Normal"/>
    <w:next w:val="Normal"/>
    <w:rsid w:val="00F601FD"/>
    <w:pPr>
      <w:spacing w:before="240" w:after="60"/>
      <w:outlineLvl w:val="4"/>
    </w:pPr>
    <w:rPr>
      <w:b/>
      <w:bCs/>
      <w:i/>
      <w:iCs/>
      <w:sz w:val="26"/>
      <w:szCs w:val="26"/>
    </w:rPr>
  </w:style>
  <w:style w:type="paragraph" w:styleId="Heading6">
    <w:name w:val="heading 6"/>
    <w:basedOn w:val="Normal"/>
    <w:next w:val="Normal"/>
    <w:rsid w:val="00F601FD"/>
    <w:pPr>
      <w:spacing w:before="240" w:after="60"/>
      <w:outlineLvl w:val="5"/>
    </w:pPr>
    <w:rPr>
      <w:b/>
      <w:bCs/>
      <w:szCs w:val="22"/>
    </w:rPr>
  </w:style>
  <w:style w:type="paragraph" w:styleId="Heading7">
    <w:name w:val="heading 7"/>
    <w:basedOn w:val="Normal"/>
    <w:next w:val="Normal"/>
    <w:rsid w:val="00F601FD"/>
    <w:pPr>
      <w:spacing w:before="240" w:after="60"/>
      <w:outlineLvl w:val="6"/>
    </w:pPr>
    <w:rPr>
      <w:szCs w:val="24"/>
    </w:rPr>
  </w:style>
  <w:style w:type="paragraph" w:styleId="Heading8">
    <w:name w:val="heading 8"/>
    <w:basedOn w:val="Normal"/>
    <w:next w:val="Normal"/>
    <w:rsid w:val="00F601FD"/>
    <w:pPr>
      <w:spacing w:before="240" w:after="60"/>
      <w:outlineLvl w:val="7"/>
    </w:pPr>
    <w:rPr>
      <w:i/>
      <w:iCs/>
      <w:szCs w:val="24"/>
    </w:rPr>
  </w:style>
  <w:style w:type="paragraph" w:styleId="Heading9">
    <w:name w:val="heading 9"/>
    <w:basedOn w:val="Normal"/>
    <w:next w:val="Normal"/>
    <w:rsid w:val="00F601FD"/>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7050D2"/>
    <w:pPr>
      <w:spacing w:before="120" w:after="120"/>
    </w:pPr>
    <w:rPr>
      <w:sz w:val="22"/>
    </w:r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Cs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qFormat/>
    <w:rsid w:val="00D713C8"/>
    <w:pPr>
      <w:spacing w:before="60" w:after="60"/>
    </w:pPr>
    <w:rPr>
      <w:rFonts w:ascii="Arial" w:hAnsi="Arial" w:cs="Arial"/>
      <w:sz w:val="22"/>
    </w:rPr>
  </w:style>
  <w:style w:type="paragraph" w:styleId="BodyText2">
    <w:name w:val="Body Text 2"/>
    <w:rsid w:val="00D713C8"/>
    <w:pPr>
      <w:keepNext/>
      <w:keepLines/>
      <w:spacing w:before="100" w:beforeAutospacing="1" w:after="100" w:afterAutospacing="1"/>
      <w:ind w:left="720"/>
    </w:pPr>
    <w:rPr>
      <w:sz w:val="22"/>
    </w:rPr>
  </w:style>
  <w:style w:type="paragraph" w:customStyle="1" w:styleId="DividerPage">
    <w:name w:val="Divider Page"/>
    <w:next w:val="BodyText"/>
    <w:rsid w:val="00D713C8"/>
    <w:pPr>
      <w:keepNext/>
      <w:keepLines/>
      <w:pageBreakBefore/>
    </w:pPr>
    <w:rPr>
      <w:rFonts w:ascii="Arial" w:hAnsi="Arial"/>
      <w:b/>
      <w:sz w:val="48"/>
    </w:rPr>
  </w:style>
  <w:style w:type="paragraph" w:customStyle="1" w:styleId="BodyTextBullet1">
    <w:name w:val="Body Text Bullet 1"/>
    <w:rsid w:val="00A149C0"/>
    <w:pPr>
      <w:numPr>
        <w:numId w:val="5"/>
      </w:numPr>
      <w:spacing w:before="60" w:after="60"/>
    </w:pPr>
    <w:rPr>
      <w:sz w:val="22"/>
    </w:rPr>
  </w:style>
  <w:style w:type="paragraph" w:styleId="TOC1">
    <w:name w:val="toc 1"/>
    <w:basedOn w:val="BodyText"/>
    <w:next w:val="Normal"/>
    <w:autoRedefine/>
    <w:uiPriority w:val="39"/>
    <w:rsid w:val="00316DAA"/>
    <w:pPr>
      <w:tabs>
        <w:tab w:val="right" w:leader="dot" w:pos="9350"/>
      </w:tabs>
    </w:pPr>
    <w:rPr>
      <w:b/>
      <w:noProof/>
      <w:sz w:val="28"/>
    </w:rPr>
  </w:style>
  <w:style w:type="paragraph" w:styleId="TOC2">
    <w:name w:val="toc 2"/>
    <w:basedOn w:val="BodyText"/>
    <w:next w:val="Normal"/>
    <w:autoRedefine/>
    <w:uiPriority w:val="39"/>
    <w:rsid w:val="006F6D65"/>
    <w:pPr>
      <w:ind w:left="240"/>
    </w:pPr>
    <w:rPr>
      <w:rFonts w:ascii="Arial" w:hAnsi="Arial"/>
      <w:b/>
      <w:sz w:val="24"/>
    </w:rPr>
  </w:style>
  <w:style w:type="paragraph" w:styleId="TOC3">
    <w:name w:val="toc 3"/>
    <w:basedOn w:val="BodyText"/>
    <w:next w:val="Normal"/>
    <w:autoRedefine/>
    <w:uiPriority w:val="39"/>
    <w:rsid w:val="001155A0"/>
    <w:pPr>
      <w:tabs>
        <w:tab w:val="right" w:leader="dot" w:pos="9350"/>
      </w:tabs>
      <w:ind w:left="480"/>
    </w:pPr>
    <w:rPr>
      <w:noProof/>
      <w:sz w:val="24"/>
    </w:rPr>
  </w:style>
  <w:style w:type="paragraph" w:customStyle="1" w:styleId="BodyTextBullet2">
    <w:name w:val="Body Text Bullet 2"/>
    <w:rsid w:val="00A149C0"/>
    <w:pPr>
      <w:numPr>
        <w:numId w:val="6"/>
      </w:numPr>
      <w:spacing w:before="60" w:after="60"/>
    </w:pPr>
    <w:rPr>
      <w:sz w:val="22"/>
    </w:rPr>
  </w:style>
  <w:style w:type="paragraph" w:customStyle="1" w:styleId="BodyTextNumbered1">
    <w:name w:val="Body Text Numbered 1"/>
    <w:rsid w:val="00582383"/>
    <w:pPr>
      <w:numPr>
        <w:numId w:val="1"/>
      </w:numPr>
      <w:spacing w:after="60"/>
      <w:ind w:left="1152" w:hanging="576"/>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semiHidden/>
    <w:rsid w:val="006F6D65"/>
    <w:pPr>
      <w:ind w:left="720"/>
    </w:pPr>
    <w:rPr>
      <w:rFonts w:ascii="Arial" w:hAnsi="Arial"/>
    </w:rPr>
  </w:style>
  <w:style w:type="paragraph" w:styleId="BodyText3">
    <w:name w:val="Body Text 3"/>
    <w:basedOn w:val="Normal"/>
    <w:link w:val="BodyText3Char"/>
    <w:uiPriority w:val="99"/>
    <w:unhideWhenUsed/>
    <w:rsid w:val="00F21B8B"/>
    <w:pPr>
      <w:spacing w:after="120" w:line="276" w:lineRule="auto"/>
    </w:pPr>
    <w:rPr>
      <w:rFonts w:ascii="Calibri" w:eastAsia="Calibri" w:hAnsi="Calibri"/>
      <w:sz w:val="16"/>
      <w:szCs w:val="16"/>
    </w:rPr>
  </w:style>
  <w:style w:type="character" w:customStyle="1" w:styleId="BodyText3Char">
    <w:name w:val="Body Text 3 Char"/>
    <w:link w:val="BodyText3"/>
    <w:uiPriority w:val="99"/>
    <w:rsid w:val="00F21B8B"/>
    <w:rPr>
      <w:rFonts w:ascii="Calibri" w:eastAsia="Calibri" w:hAnsi="Calibri"/>
      <w:sz w:val="16"/>
      <w:szCs w:val="16"/>
    </w:rPr>
  </w:style>
  <w:style w:type="paragraph" w:styleId="Caption">
    <w:name w:val="caption"/>
    <w:basedOn w:val="Normal"/>
    <w:next w:val="Normal"/>
    <w:uiPriority w:val="35"/>
    <w:unhideWhenUsed/>
    <w:qFormat/>
    <w:rsid w:val="009B267F"/>
    <w:pPr>
      <w:spacing w:after="200"/>
      <w:jc w:val="center"/>
    </w:pPr>
    <w:rPr>
      <w:rFonts w:ascii="Times New Roman Bold" w:eastAsia="Calibri" w:hAnsi="Times New Roman Bold"/>
      <w:b/>
      <w:bCs/>
      <w:color w:val="4F81BD"/>
      <w:sz w:val="18"/>
      <w:szCs w:val="18"/>
    </w:rPr>
  </w:style>
  <w:style w:type="paragraph" w:styleId="BalloonText">
    <w:name w:val="Balloon Text"/>
    <w:basedOn w:val="Normal"/>
    <w:link w:val="BalloonTextChar"/>
    <w:rsid w:val="0003368E"/>
    <w:rPr>
      <w:rFonts w:ascii="Tahoma" w:hAnsi="Tahoma" w:cs="Tahoma"/>
      <w:sz w:val="16"/>
      <w:szCs w:val="16"/>
    </w:rPr>
  </w:style>
  <w:style w:type="character" w:customStyle="1" w:styleId="BalloonTextChar">
    <w:name w:val="Balloon Text Char"/>
    <w:link w:val="BalloonText"/>
    <w:rsid w:val="0003368E"/>
    <w:rPr>
      <w:rFonts w:ascii="Tahoma" w:hAnsi="Tahoma" w:cs="Tahoma"/>
      <w:sz w:val="16"/>
      <w:szCs w:val="16"/>
    </w:rPr>
  </w:style>
  <w:style w:type="paragraph" w:styleId="NormalWeb">
    <w:name w:val="Normal (Web)"/>
    <w:basedOn w:val="Normal"/>
    <w:uiPriority w:val="99"/>
    <w:unhideWhenUsed/>
    <w:rsid w:val="001B34C0"/>
    <w:pPr>
      <w:spacing w:before="100" w:beforeAutospacing="1" w:after="100" w:afterAutospacing="1"/>
    </w:pPr>
    <w:rPr>
      <w:szCs w:val="24"/>
      <w:lang w:eastAsia="zh-CN"/>
    </w:rPr>
  </w:style>
  <w:style w:type="paragraph" w:customStyle="1" w:styleId="List1">
    <w:name w:val="List1"/>
    <w:basedOn w:val="Normal"/>
    <w:rsid w:val="00735D9B"/>
    <w:pPr>
      <w:numPr>
        <w:numId w:val="7"/>
      </w:numPr>
      <w:spacing w:before="120" w:after="120"/>
      <w:ind w:right="4147"/>
    </w:pPr>
    <w:rPr>
      <w:rFonts w:ascii="Palatino Linotype" w:hAnsi="Palatino Linotype"/>
      <w:szCs w:val="24"/>
    </w:rPr>
  </w:style>
  <w:style w:type="paragraph" w:styleId="BodyTextIndent">
    <w:name w:val="Body Text Indent"/>
    <w:basedOn w:val="Normal"/>
    <w:link w:val="BodyTextIndentChar"/>
    <w:rsid w:val="00F11EB1"/>
    <w:pPr>
      <w:spacing w:after="120"/>
      <w:ind w:left="360"/>
    </w:pPr>
  </w:style>
  <w:style w:type="character" w:customStyle="1" w:styleId="BodyTextIndentChar">
    <w:name w:val="Body Text Indent Char"/>
    <w:link w:val="BodyTextIndent"/>
    <w:rsid w:val="00F11EB1"/>
    <w:rPr>
      <w:sz w:val="24"/>
      <w:lang w:eastAsia="en-US"/>
    </w:rPr>
  </w:style>
  <w:style w:type="paragraph" w:styleId="ListParagraph">
    <w:name w:val="List Paragraph"/>
    <w:basedOn w:val="Normal"/>
    <w:uiPriority w:val="34"/>
    <w:qFormat/>
    <w:rsid w:val="00D20D64"/>
    <w:pPr>
      <w:ind w:left="720"/>
      <w:contextualSpacing/>
    </w:pPr>
    <w:rPr>
      <w:rFonts w:ascii="Calibri" w:eastAsia="Calibri" w:hAnsi="Calibri"/>
      <w:szCs w:val="22"/>
    </w:rPr>
  </w:style>
  <w:style w:type="character" w:styleId="Emphasis">
    <w:name w:val="Emphasis"/>
    <w:qFormat/>
    <w:rsid w:val="006034DC"/>
    <w:rPr>
      <w:i/>
      <w:iCs/>
    </w:rPr>
  </w:style>
  <w:style w:type="paragraph" w:customStyle="1" w:styleId="ListNumber">
    <w:name w:val="ListNumber"/>
    <w:basedOn w:val="BodyText"/>
    <w:qFormat/>
    <w:rsid w:val="00893676"/>
    <w:pPr>
      <w:numPr>
        <w:numId w:val="9"/>
      </w:numPr>
    </w:pPr>
  </w:style>
  <w:style w:type="character" w:customStyle="1" w:styleId="BodyTextChar">
    <w:name w:val="Body Text Char"/>
    <w:link w:val="BodyText"/>
    <w:rsid w:val="005D5A0E"/>
    <w:rPr>
      <w:sz w:val="22"/>
      <w:lang w:val="en-US" w:eastAsia="en-US" w:bidi="ar-SA"/>
    </w:rPr>
  </w:style>
  <w:style w:type="paragraph" w:styleId="TableofFigures">
    <w:name w:val="table of figures"/>
    <w:basedOn w:val="Normal"/>
    <w:next w:val="Normal"/>
    <w:uiPriority w:val="99"/>
    <w:rsid w:val="00F33D03"/>
  </w:style>
  <w:style w:type="character" w:styleId="CommentReference">
    <w:name w:val="annotation reference"/>
    <w:rsid w:val="00B50488"/>
    <w:rPr>
      <w:sz w:val="16"/>
      <w:szCs w:val="16"/>
    </w:rPr>
  </w:style>
  <w:style w:type="paragraph" w:styleId="CommentText">
    <w:name w:val="annotation text"/>
    <w:basedOn w:val="Normal"/>
    <w:link w:val="CommentTextChar"/>
    <w:rsid w:val="00B50488"/>
    <w:rPr>
      <w:rFonts w:ascii="Calibri" w:hAnsi="Calibri"/>
    </w:rPr>
  </w:style>
  <w:style w:type="character" w:customStyle="1" w:styleId="CommentTextChar">
    <w:name w:val="Comment Text Char"/>
    <w:link w:val="CommentText"/>
    <w:rsid w:val="00B50488"/>
    <w:rPr>
      <w:rFonts w:ascii="Calibri" w:hAnsi="Calibri"/>
      <w:sz w:val="22"/>
    </w:rPr>
  </w:style>
  <w:style w:type="paragraph" w:styleId="CommentSubject">
    <w:name w:val="annotation subject"/>
    <w:basedOn w:val="CommentText"/>
    <w:next w:val="CommentText"/>
    <w:link w:val="CommentSubjectChar"/>
    <w:rsid w:val="00B50488"/>
    <w:rPr>
      <w:b/>
      <w:bCs/>
    </w:rPr>
  </w:style>
  <w:style w:type="character" w:customStyle="1" w:styleId="CommentSubjectChar">
    <w:name w:val="Comment Subject Char"/>
    <w:link w:val="CommentSubject"/>
    <w:rsid w:val="00B50488"/>
    <w:rPr>
      <w:rFonts w:ascii="Calibri" w:hAnsi="Calibri"/>
      <w:b/>
      <w:bCs/>
      <w:sz w:val="22"/>
    </w:rPr>
  </w:style>
  <w:style w:type="paragraph" w:styleId="NoSpacing">
    <w:name w:val="No Spacing"/>
    <w:uiPriority w:val="1"/>
    <w:qFormat/>
    <w:rsid w:val="000C579F"/>
    <w:rPr>
      <w:sz w:val="24"/>
    </w:rPr>
  </w:style>
  <w:style w:type="paragraph" w:customStyle="1" w:styleId="StyleListParagraphTimesNewRomanAfter10ptLinespacing">
    <w:name w:val="Style List Paragraph + Times New Roman After:  10 pt Line spacing..."/>
    <w:basedOn w:val="ListParagraph"/>
    <w:rsid w:val="00677967"/>
    <w:pPr>
      <w:spacing w:after="120" w:line="276" w:lineRule="auto"/>
    </w:pPr>
    <w:rPr>
      <w:rFonts w:ascii="Times New Roman" w:eastAsia="Times New Roman" w:hAnsi="Times New Roman"/>
      <w:szCs w:val="20"/>
    </w:rPr>
  </w:style>
  <w:style w:type="paragraph" w:customStyle="1" w:styleId="NormalText">
    <w:name w:val="Normal Text"/>
    <w:basedOn w:val="Normal"/>
    <w:link w:val="NormalTextChar1"/>
    <w:qFormat/>
    <w:rsid w:val="001535C8"/>
    <w:pPr>
      <w:jc w:val="both"/>
    </w:pPr>
    <w:rPr>
      <w:rFonts w:eastAsia="Batang"/>
      <w:szCs w:val="22"/>
    </w:rPr>
  </w:style>
  <w:style w:type="character" w:customStyle="1" w:styleId="NormalTextChar1">
    <w:name w:val="Normal Text Char1"/>
    <w:link w:val="NormalText"/>
    <w:rsid w:val="001535C8"/>
    <w:rPr>
      <w:rFonts w:eastAsia="Batang"/>
      <w:sz w:val="22"/>
      <w:szCs w:val="22"/>
    </w:rPr>
  </w:style>
  <w:style w:type="paragraph" w:customStyle="1" w:styleId="Appendix11">
    <w:name w:val="Appendix 1.1"/>
    <w:basedOn w:val="Heading2"/>
    <w:next w:val="Normal"/>
    <w:rsid w:val="001535C8"/>
    <w:pPr>
      <w:keepNext/>
      <w:keepLines/>
      <w:numPr>
        <w:ilvl w:val="1"/>
        <w:numId w:val="10"/>
      </w:numPr>
      <w:tabs>
        <w:tab w:val="left" w:pos="720"/>
      </w:tabs>
      <w:adjustRightInd/>
      <w:spacing w:before="240"/>
      <w:jc w:val="both"/>
    </w:pPr>
    <w:rPr>
      <w:rFonts w:ascii="Times New Roman" w:eastAsia="Times New Roman" w:hAnsi="Times New Roman"/>
      <w:sz w:val="24"/>
    </w:rPr>
  </w:style>
  <w:style w:type="paragraph" w:customStyle="1" w:styleId="NORMAL2">
    <w:name w:val="NORMAL 2"/>
    <w:basedOn w:val="Normal"/>
    <w:qFormat/>
    <w:rsid w:val="001535C8"/>
    <w:pPr>
      <w:spacing w:before="120" w:after="240"/>
      <w:jc w:val="both"/>
    </w:pPr>
    <w:rPr>
      <w:rFonts w:eastAsia="MS Mincho"/>
      <w:szCs w:val="24"/>
    </w:rPr>
  </w:style>
  <w:style w:type="paragraph" w:styleId="TOCHeading">
    <w:name w:val="TOC Heading"/>
    <w:basedOn w:val="Heading1"/>
    <w:next w:val="Normal"/>
    <w:uiPriority w:val="39"/>
    <w:unhideWhenUsed/>
    <w:qFormat/>
    <w:rsid w:val="00316DAA"/>
    <w:pPr>
      <w:keepLines/>
      <w:spacing w:before="480" w:after="0" w:line="276" w:lineRule="auto"/>
      <w:jc w:val="center"/>
      <w:outlineLvl w:val="9"/>
    </w:pPr>
    <w:rPr>
      <w:rFonts w:ascii="Times New Roman" w:eastAsia="Times New Roman" w:hAnsi="Times New Roman" w:cs="Times New Roman"/>
      <w:spacing w:val="-1"/>
      <w:kern w:val="0"/>
      <w:sz w:val="28"/>
      <w:szCs w:val="28"/>
      <w:lang w:eastAsia="ja-JP"/>
    </w:rPr>
  </w:style>
  <w:style w:type="table" w:styleId="LightList-Accent1">
    <w:name w:val="Light List Accent 1"/>
    <w:basedOn w:val="TableNormal"/>
    <w:uiPriority w:val="61"/>
    <w:rsid w:val="00613616"/>
    <w:rPr>
      <w:rFonts w:ascii="Calibri" w:eastAsia="Calibri" w:hAnsi="Calibri"/>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wdnormal">
    <w:name w:val="wd_normal"/>
    <w:basedOn w:val="Normal"/>
    <w:rsid w:val="006E4BE4"/>
    <w:pPr>
      <w:spacing w:before="280" w:after="280"/>
    </w:pPr>
    <w:rPr>
      <w:rFonts w:ascii="Cambria" w:eastAsia="Times New Roman" w:hAnsi="Cambria"/>
      <w:szCs w:val="22"/>
    </w:rPr>
  </w:style>
  <w:style w:type="paragraph" w:customStyle="1" w:styleId="wdlistparagraph">
    <w:name w:val="wd_listparagraph"/>
    <w:basedOn w:val="Normal"/>
    <w:rsid w:val="00895F4E"/>
    <w:pPr>
      <w:spacing w:after="200" w:line="276" w:lineRule="auto"/>
      <w:ind w:left="720"/>
    </w:pPr>
    <w:rPr>
      <w:rFonts w:ascii="Calibri" w:eastAsia="Times New Roman" w:hAnsi="Calibri" w:cs="Calibri"/>
      <w:szCs w:val="22"/>
    </w:rPr>
  </w:style>
  <w:style w:type="character" w:customStyle="1" w:styleId="glosstext">
    <w:name w:val="glosstext"/>
    <w:rsid w:val="00895F4E"/>
    <w:rPr>
      <w:b w:val="0"/>
      <w:bCs w:val="0"/>
      <w:i/>
      <w:iCs/>
      <w:color w:val="0000FF"/>
    </w:rPr>
  </w:style>
  <w:style w:type="character" w:customStyle="1" w:styleId="st">
    <w:name w:val="st"/>
    <w:basedOn w:val="DefaultParagraphFont"/>
    <w:rsid w:val="0049321A"/>
  </w:style>
  <w:style w:type="paragraph" w:customStyle="1" w:styleId="Default">
    <w:name w:val="Default"/>
    <w:rsid w:val="00F551FC"/>
    <w:pPr>
      <w:autoSpaceDE w:val="0"/>
      <w:autoSpaceDN w:val="0"/>
      <w:adjustRightInd w:val="0"/>
    </w:pPr>
    <w:rPr>
      <w:rFonts w:ascii="Arial" w:hAnsi="Arial" w:cs="Arial"/>
      <w:color w:val="000000"/>
      <w:sz w:val="24"/>
      <w:szCs w:val="24"/>
    </w:rPr>
  </w:style>
  <w:style w:type="paragraph" w:customStyle="1" w:styleId="Graphic">
    <w:name w:val="Graphic"/>
    <w:basedOn w:val="Normal"/>
    <w:qFormat/>
    <w:rsid w:val="002701EA"/>
    <w:pPr>
      <w:keepNext/>
      <w:spacing w:before="100" w:beforeAutospacing="1" w:after="100" w:afterAutospacing="1"/>
      <w:jc w:val="center"/>
    </w:pPr>
    <w:rPr>
      <w:noProof/>
      <w:szCs w:val="22"/>
    </w:rPr>
  </w:style>
  <w:style w:type="character" w:customStyle="1" w:styleId="FooterChar">
    <w:name w:val="Footer Char"/>
    <w:basedOn w:val="DefaultParagraphFont"/>
    <w:link w:val="Footer"/>
    <w:uiPriority w:val="99"/>
    <w:rsid w:val="00D7199B"/>
    <w:rPr>
      <w:rFonts w:cs="Tahoma"/>
      <w:szCs w:val="16"/>
    </w:rPr>
  </w:style>
  <w:style w:type="character" w:customStyle="1" w:styleId="TableTextChar">
    <w:name w:val="Table Text Char"/>
    <w:basedOn w:val="DefaultParagraphFont"/>
    <w:link w:val="TableText"/>
    <w:rsid w:val="0043049B"/>
    <w:rPr>
      <w:rFonts w:ascii="Arial" w:hAnsi="Arial" w:cs="Arial"/>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qFormat="1"/>
    <w:lsdException w:name="Subtitle" w:qFormat="1"/>
    <w:lsdException w:name="Body Text 3" w:uiPriority="99"/>
    <w:lsdException w:name="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D438C"/>
    <w:rPr>
      <w:sz w:val="22"/>
    </w:rPr>
  </w:style>
  <w:style w:type="paragraph" w:styleId="Heading1">
    <w:name w:val="heading 1"/>
    <w:next w:val="BodyText"/>
    <w:qFormat/>
    <w:rsid w:val="00D713C8"/>
    <w:pPr>
      <w:keepNext/>
      <w:spacing w:before="240" w:after="240"/>
      <w:outlineLvl w:val="0"/>
    </w:pPr>
    <w:rPr>
      <w:rFonts w:ascii="Arial" w:hAnsi="Arial" w:cs="Arial"/>
      <w:b/>
      <w:bCs/>
      <w:kern w:val="32"/>
      <w:sz w:val="36"/>
      <w:szCs w:val="32"/>
    </w:rPr>
  </w:style>
  <w:style w:type="paragraph" w:styleId="Heading2">
    <w:name w:val="heading 2"/>
    <w:next w:val="BodyText"/>
    <w:qFormat/>
    <w:rsid w:val="001113E1"/>
    <w:pPr>
      <w:adjustRightInd w:val="0"/>
      <w:spacing w:before="360" w:after="120"/>
      <w:outlineLvl w:val="1"/>
    </w:pPr>
    <w:rPr>
      <w:rFonts w:ascii="Arial" w:hAnsi="Arial" w:cs="Arial"/>
      <w:b/>
      <w:iCs/>
      <w:kern w:val="32"/>
      <w:sz w:val="32"/>
      <w:szCs w:val="28"/>
    </w:rPr>
  </w:style>
  <w:style w:type="paragraph" w:styleId="Heading3">
    <w:name w:val="heading 3"/>
    <w:next w:val="BodyText"/>
    <w:qFormat/>
    <w:rsid w:val="004001A5"/>
    <w:pPr>
      <w:spacing w:before="240" w:after="120"/>
      <w:outlineLvl w:val="2"/>
    </w:pPr>
    <w:rPr>
      <w:b/>
      <w:bCs/>
      <w:iCs/>
      <w:kern w:val="32"/>
      <w:sz w:val="28"/>
      <w:szCs w:val="26"/>
    </w:rPr>
  </w:style>
  <w:style w:type="paragraph" w:styleId="Heading4">
    <w:name w:val="heading 4"/>
    <w:next w:val="BodyText"/>
    <w:qFormat/>
    <w:rsid w:val="00D713C8"/>
    <w:pPr>
      <w:spacing w:after="120"/>
      <w:outlineLvl w:val="3"/>
    </w:pPr>
    <w:rPr>
      <w:rFonts w:ascii="Arial" w:hAnsi="Arial" w:cs="Arial"/>
      <w:b/>
      <w:kern w:val="32"/>
      <w:sz w:val="24"/>
      <w:szCs w:val="28"/>
    </w:rPr>
  </w:style>
  <w:style w:type="paragraph" w:styleId="Heading5">
    <w:name w:val="heading 5"/>
    <w:basedOn w:val="Normal"/>
    <w:next w:val="Normal"/>
    <w:rsid w:val="00F601FD"/>
    <w:pPr>
      <w:spacing w:before="240" w:after="60"/>
      <w:outlineLvl w:val="4"/>
    </w:pPr>
    <w:rPr>
      <w:b/>
      <w:bCs/>
      <w:i/>
      <w:iCs/>
      <w:sz w:val="26"/>
      <w:szCs w:val="26"/>
    </w:rPr>
  </w:style>
  <w:style w:type="paragraph" w:styleId="Heading6">
    <w:name w:val="heading 6"/>
    <w:basedOn w:val="Normal"/>
    <w:next w:val="Normal"/>
    <w:rsid w:val="00F601FD"/>
    <w:pPr>
      <w:spacing w:before="240" w:after="60"/>
      <w:outlineLvl w:val="5"/>
    </w:pPr>
    <w:rPr>
      <w:b/>
      <w:bCs/>
      <w:szCs w:val="22"/>
    </w:rPr>
  </w:style>
  <w:style w:type="paragraph" w:styleId="Heading7">
    <w:name w:val="heading 7"/>
    <w:basedOn w:val="Normal"/>
    <w:next w:val="Normal"/>
    <w:rsid w:val="00F601FD"/>
    <w:pPr>
      <w:spacing w:before="240" w:after="60"/>
      <w:outlineLvl w:val="6"/>
    </w:pPr>
    <w:rPr>
      <w:szCs w:val="24"/>
    </w:rPr>
  </w:style>
  <w:style w:type="paragraph" w:styleId="Heading8">
    <w:name w:val="heading 8"/>
    <w:basedOn w:val="Normal"/>
    <w:next w:val="Normal"/>
    <w:rsid w:val="00F601FD"/>
    <w:pPr>
      <w:spacing w:before="240" w:after="60"/>
      <w:outlineLvl w:val="7"/>
    </w:pPr>
    <w:rPr>
      <w:i/>
      <w:iCs/>
      <w:szCs w:val="24"/>
    </w:rPr>
  </w:style>
  <w:style w:type="paragraph" w:styleId="Heading9">
    <w:name w:val="heading 9"/>
    <w:basedOn w:val="Normal"/>
    <w:next w:val="Normal"/>
    <w:rsid w:val="00F601FD"/>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7050D2"/>
    <w:pPr>
      <w:spacing w:before="120" w:after="120"/>
    </w:pPr>
    <w:rPr>
      <w:sz w:val="22"/>
    </w:r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Cs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qFormat/>
    <w:rsid w:val="00D713C8"/>
    <w:pPr>
      <w:spacing w:before="60" w:after="60"/>
    </w:pPr>
    <w:rPr>
      <w:rFonts w:ascii="Arial" w:hAnsi="Arial" w:cs="Arial"/>
      <w:sz w:val="22"/>
    </w:rPr>
  </w:style>
  <w:style w:type="paragraph" w:styleId="BodyText2">
    <w:name w:val="Body Text 2"/>
    <w:rsid w:val="00D713C8"/>
    <w:pPr>
      <w:keepNext/>
      <w:keepLines/>
      <w:spacing w:before="100" w:beforeAutospacing="1" w:after="100" w:afterAutospacing="1"/>
      <w:ind w:left="720"/>
    </w:pPr>
    <w:rPr>
      <w:sz w:val="22"/>
    </w:rPr>
  </w:style>
  <w:style w:type="paragraph" w:customStyle="1" w:styleId="DividerPage">
    <w:name w:val="Divider Page"/>
    <w:next w:val="BodyText"/>
    <w:rsid w:val="00D713C8"/>
    <w:pPr>
      <w:keepNext/>
      <w:keepLines/>
      <w:pageBreakBefore/>
    </w:pPr>
    <w:rPr>
      <w:rFonts w:ascii="Arial" w:hAnsi="Arial"/>
      <w:b/>
      <w:sz w:val="48"/>
    </w:rPr>
  </w:style>
  <w:style w:type="paragraph" w:customStyle="1" w:styleId="BodyTextBullet1">
    <w:name w:val="Body Text Bullet 1"/>
    <w:rsid w:val="00A149C0"/>
    <w:pPr>
      <w:numPr>
        <w:numId w:val="5"/>
      </w:numPr>
      <w:spacing w:before="60" w:after="60"/>
    </w:pPr>
    <w:rPr>
      <w:sz w:val="22"/>
    </w:rPr>
  </w:style>
  <w:style w:type="paragraph" w:styleId="TOC1">
    <w:name w:val="toc 1"/>
    <w:basedOn w:val="BodyText"/>
    <w:next w:val="Normal"/>
    <w:autoRedefine/>
    <w:uiPriority w:val="39"/>
    <w:rsid w:val="00316DAA"/>
    <w:pPr>
      <w:tabs>
        <w:tab w:val="right" w:leader="dot" w:pos="9350"/>
      </w:tabs>
    </w:pPr>
    <w:rPr>
      <w:b/>
      <w:noProof/>
      <w:sz w:val="28"/>
    </w:rPr>
  </w:style>
  <w:style w:type="paragraph" w:styleId="TOC2">
    <w:name w:val="toc 2"/>
    <w:basedOn w:val="BodyText"/>
    <w:next w:val="Normal"/>
    <w:autoRedefine/>
    <w:uiPriority w:val="39"/>
    <w:rsid w:val="006F6D65"/>
    <w:pPr>
      <w:ind w:left="240"/>
    </w:pPr>
    <w:rPr>
      <w:rFonts w:ascii="Arial" w:hAnsi="Arial"/>
      <w:b/>
      <w:sz w:val="24"/>
    </w:rPr>
  </w:style>
  <w:style w:type="paragraph" w:styleId="TOC3">
    <w:name w:val="toc 3"/>
    <w:basedOn w:val="BodyText"/>
    <w:next w:val="Normal"/>
    <w:autoRedefine/>
    <w:uiPriority w:val="39"/>
    <w:rsid w:val="001155A0"/>
    <w:pPr>
      <w:tabs>
        <w:tab w:val="right" w:leader="dot" w:pos="9350"/>
      </w:tabs>
      <w:ind w:left="480"/>
    </w:pPr>
    <w:rPr>
      <w:noProof/>
      <w:sz w:val="24"/>
    </w:rPr>
  </w:style>
  <w:style w:type="paragraph" w:customStyle="1" w:styleId="BodyTextBullet2">
    <w:name w:val="Body Text Bullet 2"/>
    <w:rsid w:val="00A149C0"/>
    <w:pPr>
      <w:numPr>
        <w:numId w:val="6"/>
      </w:numPr>
      <w:spacing w:before="60" w:after="60"/>
    </w:pPr>
    <w:rPr>
      <w:sz w:val="22"/>
    </w:rPr>
  </w:style>
  <w:style w:type="paragraph" w:customStyle="1" w:styleId="BodyTextNumbered1">
    <w:name w:val="Body Text Numbered 1"/>
    <w:rsid w:val="00582383"/>
    <w:pPr>
      <w:numPr>
        <w:numId w:val="1"/>
      </w:numPr>
      <w:spacing w:after="60"/>
      <w:ind w:left="1152" w:hanging="576"/>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semiHidden/>
    <w:rsid w:val="006F6D65"/>
    <w:pPr>
      <w:ind w:left="720"/>
    </w:pPr>
    <w:rPr>
      <w:rFonts w:ascii="Arial" w:hAnsi="Arial"/>
    </w:rPr>
  </w:style>
  <w:style w:type="paragraph" w:styleId="BodyText3">
    <w:name w:val="Body Text 3"/>
    <w:basedOn w:val="Normal"/>
    <w:link w:val="BodyText3Char"/>
    <w:uiPriority w:val="99"/>
    <w:unhideWhenUsed/>
    <w:rsid w:val="00F21B8B"/>
    <w:pPr>
      <w:spacing w:after="120" w:line="276" w:lineRule="auto"/>
    </w:pPr>
    <w:rPr>
      <w:rFonts w:ascii="Calibri" w:eastAsia="Calibri" w:hAnsi="Calibri"/>
      <w:sz w:val="16"/>
      <w:szCs w:val="16"/>
    </w:rPr>
  </w:style>
  <w:style w:type="character" w:customStyle="1" w:styleId="BodyText3Char">
    <w:name w:val="Body Text 3 Char"/>
    <w:link w:val="BodyText3"/>
    <w:uiPriority w:val="99"/>
    <w:rsid w:val="00F21B8B"/>
    <w:rPr>
      <w:rFonts w:ascii="Calibri" w:eastAsia="Calibri" w:hAnsi="Calibri"/>
      <w:sz w:val="16"/>
      <w:szCs w:val="16"/>
    </w:rPr>
  </w:style>
  <w:style w:type="paragraph" w:styleId="Caption">
    <w:name w:val="caption"/>
    <w:basedOn w:val="Normal"/>
    <w:next w:val="Normal"/>
    <w:uiPriority w:val="35"/>
    <w:unhideWhenUsed/>
    <w:qFormat/>
    <w:rsid w:val="009B267F"/>
    <w:pPr>
      <w:spacing w:after="200"/>
      <w:jc w:val="center"/>
    </w:pPr>
    <w:rPr>
      <w:rFonts w:ascii="Times New Roman Bold" w:eastAsia="Calibri" w:hAnsi="Times New Roman Bold"/>
      <w:b/>
      <w:bCs/>
      <w:color w:val="4F81BD"/>
      <w:sz w:val="18"/>
      <w:szCs w:val="18"/>
    </w:rPr>
  </w:style>
  <w:style w:type="paragraph" w:styleId="BalloonText">
    <w:name w:val="Balloon Text"/>
    <w:basedOn w:val="Normal"/>
    <w:link w:val="BalloonTextChar"/>
    <w:rsid w:val="0003368E"/>
    <w:rPr>
      <w:rFonts w:ascii="Tahoma" w:hAnsi="Tahoma" w:cs="Tahoma"/>
      <w:sz w:val="16"/>
      <w:szCs w:val="16"/>
    </w:rPr>
  </w:style>
  <w:style w:type="character" w:customStyle="1" w:styleId="BalloonTextChar">
    <w:name w:val="Balloon Text Char"/>
    <w:link w:val="BalloonText"/>
    <w:rsid w:val="0003368E"/>
    <w:rPr>
      <w:rFonts w:ascii="Tahoma" w:hAnsi="Tahoma" w:cs="Tahoma"/>
      <w:sz w:val="16"/>
      <w:szCs w:val="16"/>
    </w:rPr>
  </w:style>
  <w:style w:type="paragraph" w:styleId="NormalWeb">
    <w:name w:val="Normal (Web)"/>
    <w:basedOn w:val="Normal"/>
    <w:uiPriority w:val="99"/>
    <w:unhideWhenUsed/>
    <w:rsid w:val="001B34C0"/>
    <w:pPr>
      <w:spacing w:before="100" w:beforeAutospacing="1" w:after="100" w:afterAutospacing="1"/>
    </w:pPr>
    <w:rPr>
      <w:szCs w:val="24"/>
      <w:lang w:eastAsia="zh-CN"/>
    </w:rPr>
  </w:style>
  <w:style w:type="paragraph" w:customStyle="1" w:styleId="List1">
    <w:name w:val="List1"/>
    <w:basedOn w:val="Normal"/>
    <w:rsid w:val="00735D9B"/>
    <w:pPr>
      <w:numPr>
        <w:numId w:val="7"/>
      </w:numPr>
      <w:spacing w:before="120" w:after="120"/>
      <w:ind w:right="4147"/>
    </w:pPr>
    <w:rPr>
      <w:rFonts w:ascii="Palatino Linotype" w:hAnsi="Palatino Linotype"/>
      <w:szCs w:val="24"/>
    </w:rPr>
  </w:style>
  <w:style w:type="paragraph" w:styleId="BodyTextIndent">
    <w:name w:val="Body Text Indent"/>
    <w:basedOn w:val="Normal"/>
    <w:link w:val="BodyTextIndentChar"/>
    <w:rsid w:val="00F11EB1"/>
    <w:pPr>
      <w:spacing w:after="120"/>
      <w:ind w:left="360"/>
    </w:pPr>
  </w:style>
  <w:style w:type="character" w:customStyle="1" w:styleId="BodyTextIndentChar">
    <w:name w:val="Body Text Indent Char"/>
    <w:link w:val="BodyTextIndent"/>
    <w:rsid w:val="00F11EB1"/>
    <w:rPr>
      <w:sz w:val="24"/>
      <w:lang w:eastAsia="en-US"/>
    </w:rPr>
  </w:style>
  <w:style w:type="paragraph" w:styleId="ListParagraph">
    <w:name w:val="List Paragraph"/>
    <w:basedOn w:val="Normal"/>
    <w:uiPriority w:val="34"/>
    <w:qFormat/>
    <w:rsid w:val="00D20D64"/>
    <w:pPr>
      <w:ind w:left="720"/>
      <w:contextualSpacing/>
    </w:pPr>
    <w:rPr>
      <w:rFonts w:ascii="Calibri" w:eastAsia="Calibri" w:hAnsi="Calibri"/>
      <w:szCs w:val="22"/>
    </w:rPr>
  </w:style>
  <w:style w:type="character" w:styleId="Emphasis">
    <w:name w:val="Emphasis"/>
    <w:qFormat/>
    <w:rsid w:val="006034DC"/>
    <w:rPr>
      <w:i/>
      <w:iCs/>
    </w:rPr>
  </w:style>
  <w:style w:type="paragraph" w:customStyle="1" w:styleId="ListNumber">
    <w:name w:val="ListNumber"/>
    <w:basedOn w:val="BodyText"/>
    <w:qFormat/>
    <w:rsid w:val="00893676"/>
    <w:pPr>
      <w:numPr>
        <w:numId w:val="9"/>
      </w:numPr>
    </w:pPr>
  </w:style>
  <w:style w:type="character" w:customStyle="1" w:styleId="BodyTextChar">
    <w:name w:val="Body Text Char"/>
    <w:link w:val="BodyText"/>
    <w:rsid w:val="005D5A0E"/>
    <w:rPr>
      <w:sz w:val="22"/>
      <w:lang w:val="en-US" w:eastAsia="en-US" w:bidi="ar-SA"/>
    </w:rPr>
  </w:style>
  <w:style w:type="paragraph" w:styleId="TableofFigures">
    <w:name w:val="table of figures"/>
    <w:basedOn w:val="Normal"/>
    <w:next w:val="Normal"/>
    <w:uiPriority w:val="99"/>
    <w:rsid w:val="00F33D03"/>
  </w:style>
  <w:style w:type="character" w:styleId="CommentReference">
    <w:name w:val="annotation reference"/>
    <w:rsid w:val="00B50488"/>
    <w:rPr>
      <w:sz w:val="16"/>
      <w:szCs w:val="16"/>
    </w:rPr>
  </w:style>
  <w:style w:type="paragraph" w:styleId="CommentText">
    <w:name w:val="annotation text"/>
    <w:basedOn w:val="Normal"/>
    <w:link w:val="CommentTextChar"/>
    <w:rsid w:val="00B50488"/>
    <w:rPr>
      <w:rFonts w:ascii="Calibri" w:hAnsi="Calibri"/>
    </w:rPr>
  </w:style>
  <w:style w:type="character" w:customStyle="1" w:styleId="CommentTextChar">
    <w:name w:val="Comment Text Char"/>
    <w:link w:val="CommentText"/>
    <w:rsid w:val="00B50488"/>
    <w:rPr>
      <w:rFonts w:ascii="Calibri" w:hAnsi="Calibri"/>
      <w:sz w:val="22"/>
    </w:rPr>
  </w:style>
  <w:style w:type="paragraph" w:styleId="CommentSubject">
    <w:name w:val="annotation subject"/>
    <w:basedOn w:val="CommentText"/>
    <w:next w:val="CommentText"/>
    <w:link w:val="CommentSubjectChar"/>
    <w:rsid w:val="00B50488"/>
    <w:rPr>
      <w:b/>
      <w:bCs/>
    </w:rPr>
  </w:style>
  <w:style w:type="character" w:customStyle="1" w:styleId="CommentSubjectChar">
    <w:name w:val="Comment Subject Char"/>
    <w:link w:val="CommentSubject"/>
    <w:rsid w:val="00B50488"/>
    <w:rPr>
      <w:rFonts w:ascii="Calibri" w:hAnsi="Calibri"/>
      <w:b/>
      <w:bCs/>
      <w:sz w:val="22"/>
    </w:rPr>
  </w:style>
  <w:style w:type="paragraph" w:styleId="NoSpacing">
    <w:name w:val="No Spacing"/>
    <w:uiPriority w:val="1"/>
    <w:qFormat/>
    <w:rsid w:val="000C579F"/>
    <w:rPr>
      <w:sz w:val="24"/>
    </w:rPr>
  </w:style>
  <w:style w:type="paragraph" w:customStyle="1" w:styleId="StyleListParagraphTimesNewRomanAfter10ptLinespacing">
    <w:name w:val="Style List Paragraph + Times New Roman After:  10 pt Line spacing..."/>
    <w:basedOn w:val="ListParagraph"/>
    <w:rsid w:val="00677967"/>
    <w:pPr>
      <w:spacing w:after="120" w:line="276" w:lineRule="auto"/>
    </w:pPr>
    <w:rPr>
      <w:rFonts w:ascii="Times New Roman" w:eastAsia="Times New Roman" w:hAnsi="Times New Roman"/>
      <w:szCs w:val="20"/>
    </w:rPr>
  </w:style>
  <w:style w:type="paragraph" w:customStyle="1" w:styleId="NormalText">
    <w:name w:val="Normal Text"/>
    <w:basedOn w:val="Normal"/>
    <w:link w:val="NormalTextChar1"/>
    <w:qFormat/>
    <w:rsid w:val="001535C8"/>
    <w:pPr>
      <w:jc w:val="both"/>
    </w:pPr>
    <w:rPr>
      <w:rFonts w:eastAsia="Batang"/>
      <w:szCs w:val="22"/>
    </w:rPr>
  </w:style>
  <w:style w:type="character" w:customStyle="1" w:styleId="NormalTextChar1">
    <w:name w:val="Normal Text Char1"/>
    <w:link w:val="NormalText"/>
    <w:rsid w:val="001535C8"/>
    <w:rPr>
      <w:rFonts w:eastAsia="Batang"/>
      <w:sz w:val="22"/>
      <w:szCs w:val="22"/>
    </w:rPr>
  </w:style>
  <w:style w:type="paragraph" w:customStyle="1" w:styleId="Appendix11">
    <w:name w:val="Appendix 1.1"/>
    <w:basedOn w:val="Heading2"/>
    <w:next w:val="Normal"/>
    <w:rsid w:val="001535C8"/>
    <w:pPr>
      <w:keepNext/>
      <w:keepLines/>
      <w:numPr>
        <w:ilvl w:val="1"/>
        <w:numId w:val="10"/>
      </w:numPr>
      <w:tabs>
        <w:tab w:val="left" w:pos="720"/>
      </w:tabs>
      <w:adjustRightInd/>
      <w:spacing w:before="240"/>
      <w:jc w:val="both"/>
    </w:pPr>
    <w:rPr>
      <w:rFonts w:ascii="Times New Roman" w:eastAsia="Times New Roman" w:hAnsi="Times New Roman"/>
      <w:sz w:val="24"/>
    </w:rPr>
  </w:style>
  <w:style w:type="paragraph" w:customStyle="1" w:styleId="NORMAL2">
    <w:name w:val="NORMAL 2"/>
    <w:basedOn w:val="Normal"/>
    <w:qFormat/>
    <w:rsid w:val="001535C8"/>
    <w:pPr>
      <w:spacing w:before="120" w:after="240"/>
      <w:jc w:val="both"/>
    </w:pPr>
    <w:rPr>
      <w:rFonts w:eastAsia="MS Mincho"/>
      <w:szCs w:val="24"/>
    </w:rPr>
  </w:style>
  <w:style w:type="paragraph" w:styleId="TOCHeading">
    <w:name w:val="TOC Heading"/>
    <w:basedOn w:val="Heading1"/>
    <w:next w:val="Normal"/>
    <w:uiPriority w:val="39"/>
    <w:unhideWhenUsed/>
    <w:qFormat/>
    <w:rsid w:val="00316DAA"/>
    <w:pPr>
      <w:keepLines/>
      <w:spacing w:before="480" w:after="0" w:line="276" w:lineRule="auto"/>
      <w:jc w:val="center"/>
      <w:outlineLvl w:val="9"/>
    </w:pPr>
    <w:rPr>
      <w:rFonts w:ascii="Times New Roman" w:eastAsia="Times New Roman" w:hAnsi="Times New Roman" w:cs="Times New Roman"/>
      <w:spacing w:val="-1"/>
      <w:kern w:val="0"/>
      <w:sz w:val="28"/>
      <w:szCs w:val="28"/>
      <w:lang w:eastAsia="ja-JP"/>
    </w:rPr>
  </w:style>
  <w:style w:type="table" w:styleId="LightList-Accent1">
    <w:name w:val="Light List Accent 1"/>
    <w:basedOn w:val="TableNormal"/>
    <w:uiPriority w:val="61"/>
    <w:rsid w:val="00613616"/>
    <w:rPr>
      <w:rFonts w:ascii="Calibri" w:eastAsia="Calibri" w:hAnsi="Calibri"/>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wdnormal">
    <w:name w:val="wd_normal"/>
    <w:basedOn w:val="Normal"/>
    <w:rsid w:val="006E4BE4"/>
    <w:pPr>
      <w:spacing w:before="280" w:after="280"/>
    </w:pPr>
    <w:rPr>
      <w:rFonts w:ascii="Cambria" w:eastAsia="Times New Roman" w:hAnsi="Cambria"/>
      <w:szCs w:val="22"/>
    </w:rPr>
  </w:style>
  <w:style w:type="paragraph" w:customStyle="1" w:styleId="wdlistparagraph">
    <w:name w:val="wd_listparagraph"/>
    <w:basedOn w:val="Normal"/>
    <w:rsid w:val="00895F4E"/>
    <w:pPr>
      <w:spacing w:after="200" w:line="276" w:lineRule="auto"/>
      <w:ind w:left="720"/>
    </w:pPr>
    <w:rPr>
      <w:rFonts w:ascii="Calibri" w:eastAsia="Times New Roman" w:hAnsi="Calibri" w:cs="Calibri"/>
      <w:szCs w:val="22"/>
    </w:rPr>
  </w:style>
  <w:style w:type="character" w:customStyle="1" w:styleId="glosstext">
    <w:name w:val="glosstext"/>
    <w:rsid w:val="00895F4E"/>
    <w:rPr>
      <w:b w:val="0"/>
      <w:bCs w:val="0"/>
      <w:i/>
      <w:iCs/>
      <w:color w:val="0000FF"/>
    </w:rPr>
  </w:style>
  <w:style w:type="character" w:customStyle="1" w:styleId="st">
    <w:name w:val="st"/>
    <w:basedOn w:val="DefaultParagraphFont"/>
    <w:rsid w:val="0049321A"/>
  </w:style>
  <w:style w:type="paragraph" w:customStyle="1" w:styleId="Default">
    <w:name w:val="Default"/>
    <w:rsid w:val="00F551FC"/>
    <w:pPr>
      <w:autoSpaceDE w:val="0"/>
      <w:autoSpaceDN w:val="0"/>
      <w:adjustRightInd w:val="0"/>
    </w:pPr>
    <w:rPr>
      <w:rFonts w:ascii="Arial" w:hAnsi="Arial" w:cs="Arial"/>
      <w:color w:val="000000"/>
      <w:sz w:val="24"/>
      <w:szCs w:val="24"/>
    </w:rPr>
  </w:style>
  <w:style w:type="paragraph" w:customStyle="1" w:styleId="Graphic">
    <w:name w:val="Graphic"/>
    <w:basedOn w:val="Normal"/>
    <w:qFormat/>
    <w:rsid w:val="002701EA"/>
    <w:pPr>
      <w:keepNext/>
      <w:spacing w:before="100" w:beforeAutospacing="1" w:after="100" w:afterAutospacing="1"/>
      <w:jc w:val="center"/>
    </w:pPr>
    <w:rPr>
      <w:noProof/>
      <w:szCs w:val="22"/>
    </w:rPr>
  </w:style>
  <w:style w:type="character" w:customStyle="1" w:styleId="FooterChar">
    <w:name w:val="Footer Char"/>
    <w:basedOn w:val="DefaultParagraphFont"/>
    <w:link w:val="Footer"/>
    <w:uiPriority w:val="99"/>
    <w:rsid w:val="00D7199B"/>
    <w:rPr>
      <w:rFonts w:cs="Tahoma"/>
      <w:szCs w:val="16"/>
    </w:rPr>
  </w:style>
  <w:style w:type="character" w:customStyle="1" w:styleId="TableTextChar">
    <w:name w:val="Table Text Char"/>
    <w:basedOn w:val="DefaultParagraphFont"/>
    <w:link w:val="TableText"/>
    <w:rsid w:val="0043049B"/>
    <w:rPr>
      <w:rFonts w:ascii="Arial" w:hAnsi="Arial" w:cs="Arial"/>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951429">
      <w:bodyDiv w:val="1"/>
      <w:marLeft w:val="0"/>
      <w:marRight w:val="0"/>
      <w:marTop w:val="0"/>
      <w:marBottom w:val="0"/>
      <w:divBdr>
        <w:top w:val="none" w:sz="0" w:space="0" w:color="auto"/>
        <w:left w:val="none" w:sz="0" w:space="0" w:color="auto"/>
        <w:bottom w:val="none" w:sz="0" w:space="0" w:color="auto"/>
        <w:right w:val="none" w:sz="0" w:space="0" w:color="auto"/>
      </w:divBdr>
    </w:div>
    <w:div w:id="168177194">
      <w:bodyDiv w:val="1"/>
      <w:marLeft w:val="0"/>
      <w:marRight w:val="0"/>
      <w:marTop w:val="0"/>
      <w:marBottom w:val="0"/>
      <w:divBdr>
        <w:top w:val="none" w:sz="0" w:space="0" w:color="auto"/>
        <w:left w:val="none" w:sz="0" w:space="0" w:color="auto"/>
        <w:bottom w:val="none" w:sz="0" w:space="0" w:color="auto"/>
        <w:right w:val="none" w:sz="0" w:space="0" w:color="auto"/>
      </w:divBdr>
    </w:div>
    <w:div w:id="206573896">
      <w:bodyDiv w:val="1"/>
      <w:marLeft w:val="0"/>
      <w:marRight w:val="0"/>
      <w:marTop w:val="0"/>
      <w:marBottom w:val="0"/>
      <w:divBdr>
        <w:top w:val="none" w:sz="0" w:space="0" w:color="auto"/>
        <w:left w:val="none" w:sz="0" w:space="0" w:color="auto"/>
        <w:bottom w:val="none" w:sz="0" w:space="0" w:color="auto"/>
        <w:right w:val="none" w:sz="0" w:space="0" w:color="auto"/>
      </w:divBdr>
      <w:divsChild>
        <w:div w:id="480385153">
          <w:marLeft w:val="547"/>
          <w:marRight w:val="0"/>
          <w:marTop w:val="115"/>
          <w:marBottom w:val="0"/>
          <w:divBdr>
            <w:top w:val="none" w:sz="0" w:space="0" w:color="auto"/>
            <w:left w:val="none" w:sz="0" w:space="0" w:color="auto"/>
            <w:bottom w:val="none" w:sz="0" w:space="0" w:color="auto"/>
            <w:right w:val="none" w:sz="0" w:space="0" w:color="auto"/>
          </w:divBdr>
        </w:div>
        <w:div w:id="638537527">
          <w:marLeft w:val="547"/>
          <w:marRight w:val="0"/>
          <w:marTop w:val="115"/>
          <w:marBottom w:val="0"/>
          <w:divBdr>
            <w:top w:val="none" w:sz="0" w:space="0" w:color="auto"/>
            <w:left w:val="none" w:sz="0" w:space="0" w:color="auto"/>
            <w:bottom w:val="none" w:sz="0" w:space="0" w:color="auto"/>
            <w:right w:val="none" w:sz="0" w:space="0" w:color="auto"/>
          </w:divBdr>
        </w:div>
        <w:div w:id="689452018">
          <w:marLeft w:val="547"/>
          <w:marRight w:val="0"/>
          <w:marTop w:val="115"/>
          <w:marBottom w:val="0"/>
          <w:divBdr>
            <w:top w:val="none" w:sz="0" w:space="0" w:color="auto"/>
            <w:left w:val="none" w:sz="0" w:space="0" w:color="auto"/>
            <w:bottom w:val="none" w:sz="0" w:space="0" w:color="auto"/>
            <w:right w:val="none" w:sz="0" w:space="0" w:color="auto"/>
          </w:divBdr>
        </w:div>
        <w:div w:id="1339426019">
          <w:marLeft w:val="547"/>
          <w:marRight w:val="0"/>
          <w:marTop w:val="115"/>
          <w:marBottom w:val="0"/>
          <w:divBdr>
            <w:top w:val="none" w:sz="0" w:space="0" w:color="auto"/>
            <w:left w:val="none" w:sz="0" w:space="0" w:color="auto"/>
            <w:bottom w:val="none" w:sz="0" w:space="0" w:color="auto"/>
            <w:right w:val="none" w:sz="0" w:space="0" w:color="auto"/>
          </w:divBdr>
        </w:div>
        <w:div w:id="1746224325">
          <w:marLeft w:val="547"/>
          <w:marRight w:val="0"/>
          <w:marTop w:val="115"/>
          <w:marBottom w:val="0"/>
          <w:divBdr>
            <w:top w:val="none" w:sz="0" w:space="0" w:color="auto"/>
            <w:left w:val="none" w:sz="0" w:space="0" w:color="auto"/>
            <w:bottom w:val="none" w:sz="0" w:space="0" w:color="auto"/>
            <w:right w:val="none" w:sz="0" w:space="0" w:color="auto"/>
          </w:divBdr>
        </w:div>
        <w:div w:id="1880898760">
          <w:marLeft w:val="547"/>
          <w:marRight w:val="0"/>
          <w:marTop w:val="115"/>
          <w:marBottom w:val="0"/>
          <w:divBdr>
            <w:top w:val="none" w:sz="0" w:space="0" w:color="auto"/>
            <w:left w:val="none" w:sz="0" w:space="0" w:color="auto"/>
            <w:bottom w:val="none" w:sz="0" w:space="0" w:color="auto"/>
            <w:right w:val="none" w:sz="0" w:space="0" w:color="auto"/>
          </w:divBdr>
        </w:div>
      </w:divsChild>
    </w:div>
    <w:div w:id="268894987">
      <w:bodyDiv w:val="1"/>
      <w:marLeft w:val="0"/>
      <w:marRight w:val="0"/>
      <w:marTop w:val="0"/>
      <w:marBottom w:val="0"/>
      <w:divBdr>
        <w:top w:val="none" w:sz="0" w:space="0" w:color="auto"/>
        <w:left w:val="none" w:sz="0" w:space="0" w:color="auto"/>
        <w:bottom w:val="none" w:sz="0" w:space="0" w:color="auto"/>
        <w:right w:val="none" w:sz="0" w:space="0" w:color="auto"/>
      </w:divBdr>
    </w:div>
    <w:div w:id="285743891">
      <w:bodyDiv w:val="1"/>
      <w:marLeft w:val="0"/>
      <w:marRight w:val="0"/>
      <w:marTop w:val="0"/>
      <w:marBottom w:val="0"/>
      <w:divBdr>
        <w:top w:val="none" w:sz="0" w:space="0" w:color="auto"/>
        <w:left w:val="none" w:sz="0" w:space="0" w:color="auto"/>
        <w:bottom w:val="none" w:sz="0" w:space="0" w:color="auto"/>
        <w:right w:val="none" w:sz="0" w:space="0" w:color="auto"/>
      </w:divBdr>
    </w:div>
    <w:div w:id="584605671">
      <w:bodyDiv w:val="1"/>
      <w:marLeft w:val="0"/>
      <w:marRight w:val="0"/>
      <w:marTop w:val="0"/>
      <w:marBottom w:val="0"/>
      <w:divBdr>
        <w:top w:val="none" w:sz="0" w:space="0" w:color="auto"/>
        <w:left w:val="none" w:sz="0" w:space="0" w:color="auto"/>
        <w:bottom w:val="none" w:sz="0" w:space="0" w:color="auto"/>
        <w:right w:val="none" w:sz="0" w:space="0" w:color="auto"/>
      </w:divBdr>
    </w:div>
    <w:div w:id="639071349">
      <w:bodyDiv w:val="1"/>
      <w:marLeft w:val="0"/>
      <w:marRight w:val="0"/>
      <w:marTop w:val="0"/>
      <w:marBottom w:val="0"/>
      <w:divBdr>
        <w:top w:val="none" w:sz="0" w:space="0" w:color="auto"/>
        <w:left w:val="none" w:sz="0" w:space="0" w:color="auto"/>
        <w:bottom w:val="none" w:sz="0" w:space="0" w:color="auto"/>
        <w:right w:val="none" w:sz="0" w:space="0" w:color="auto"/>
      </w:divBdr>
    </w:div>
    <w:div w:id="692272023">
      <w:bodyDiv w:val="1"/>
      <w:marLeft w:val="0"/>
      <w:marRight w:val="0"/>
      <w:marTop w:val="0"/>
      <w:marBottom w:val="0"/>
      <w:divBdr>
        <w:top w:val="none" w:sz="0" w:space="0" w:color="auto"/>
        <w:left w:val="none" w:sz="0" w:space="0" w:color="auto"/>
        <w:bottom w:val="none" w:sz="0" w:space="0" w:color="auto"/>
        <w:right w:val="none" w:sz="0" w:space="0" w:color="auto"/>
      </w:divBdr>
    </w:div>
    <w:div w:id="732630391">
      <w:bodyDiv w:val="1"/>
      <w:marLeft w:val="0"/>
      <w:marRight w:val="0"/>
      <w:marTop w:val="0"/>
      <w:marBottom w:val="0"/>
      <w:divBdr>
        <w:top w:val="none" w:sz="0" w:space="0" w:color="auto"/>
        <w:left w:val="none" w:sz="0" w:space="0" w:color="auto"/>
        <w:bottom w:val="none" w:sz="0" w:space="0" w:color="auto"/>
        <w:right w:val="none" w:sz="0" w:space="0" w:color="auto"/>
      </w:divBdr>
    </w:div>
    <w:div w:id="738863416">
      <w:bodyDiv w:val="1"/>
      <w:marLeft w:val="0"/>
      <w:marRight w:val="0"/>
      <w:marTop w:val="0"/>
      <w:marBottom w:val="0"/>
      <w:divBdr>
        <w:top w:val="none" w:sz="0" w:space="0" w:color="auto"/>
        <w:left w:val="none" w:sz="0" w:space="0" w:color="auto"/>
        <w:bottom w:val="none" w:sz="0" w:space="0" w:color="auto"/>
        <w:right w:val="none" w:sz="0" w:space="0" w:color="auto"/>
      </w:divBdr>
      <w:divsChild>
        <w:div w:id="171603590">
          <w:marLeft w:val="547"/>
          <w:marRight w:val="0"/>
          <w:marTop w:val="86"/>
          <w:marBottom w:val="0"/>
          <w:divBdr>
            <w:top w:val="none" w:sz="0" w:space="0" w:color="auto"/>
            <w:left w:val="none" w:sz="0" w:space="0" w:color="auto"/>
            <w:bottom w:val="none" w:sz="0" w:space="0" w:color="auto"/>
            <w:right w:val="none" w:sz="0" w:space="0" w:color="auto"/>
          </w:divBdr>
        </w:div>
        <w:div w:id="268050451">
          <w:marLeft w:val="547"/>
          <w:marRight w:val="0"/>
          <w:marTop w:val="86"/>
          <w:marBottom w:val="0"/>
          <w:divBdr>
            <w:top w:val="none" w:sz="0" w:space="0" w:color="auto"/>
            <w:left w:val="none" w:sz="0" w:space="0" w:color="auto"/>
            <w:bottom w:val="none" w:sz="0" w:space="0" w:color="auto"/>
            <w:right w:val="none" w:sz="0" w:space="0" w:color="auto"/>
          </w:divBdr>
        </w:div>
        <w:div w:id="294796304">
          <w:marLeft w:val="547"/>
          <w:marRight w:val="0"/>
          <w:marTop w:val="86"/>
          <w:marBottom w:val="0"/>
          <w:divBdr>
            <w:top w:val="none" w:sz="0" w:space="0" w:color="auto"/>
            <w:left w:val="none" w:sz="0" w:space="0" w:color="auto"/>
            <w:bottom w:val="none" w:sz="0" w:space="0" w:color="auto"/>
            <w:right w:val="none" w:sz="0" w:space="0" w:color="auto"/>
          </w:divBdr>
        </w:div>
        <w:div w:id="505556010">
          <w:marLeft w:val="547"/>
          <w:marRight w:val="0"/>
          <w:marTop w:val="86"/>
          <w:marBottom w:val="0"/>
          <w:divBdr>
            <w:top w:val="none" w:sz="0" w:space="0" w:color="auto"/>
            <w:left w:val="none" w:sz="0" w:space="0" w:color="auto"/>
            <w:bottom w:val="none" w:sz="0" w:space="0" w:color="auto"/>
            <w:right w:val="none" w:sz="0" w:space="0" w:color="auto"/>
          </w:divBdr>
        </w:div>
        <w:div w:id="608854531">
          <w:marLeft w:val="547"/>
          <w:marRight w:val="0"/>
          <w:marTop w:val="86"/>
          <w:marBottom w:val="0"/>
          <w:divBdr>
            <w:top w:val="none" w:sz="0" w:space="0" w:color="auto"/>
            <w:left w:val="none" w:sz="0" w:space="0" w:color="auto"/>
            <w:bottom w:val="none" w:sz="0" w:space="0" w:color="auto"/>
            <w:right w:val="none" w:sz="0" w:space="0" w:color="auto"/>
          </w:divBdr>
        </w:div>
        <w:div w:id="1031153789">
          <w:marLeft w:val="547"/>
          <w:marRight w:val="0"/>
          <w:marTop w:val="86"/>
          <w:marBottom w:val="0"/>
          <w:divBdr>
            <w:top w:val="none" w:sz="0" w:space="0" w:color="auto"/>
            <w:left w:val="none" w:sz="0" w:space="0" w:color="auto"/>
            <w:bottom w:val="none" w:sz="0" w:space="0" w:color="auto"/>
            <w:right w:val="none" w:sz="0" w:space="0" w:color="auto"/>
          </w:divBdr>
        </w:div>
        <w:div w:id="1377043891">
          <w:marLeft w:val="547"/>
          <w:marRight w:val="0"/>
          <w:marTop w:val="86"/>
          <w:marBottom w:val="0"/>
          <w:divBdr>
            <w:top w:val="none" w:sz="0" w:space="0" w:color="auto"/>
            <w:left w:val="none" w:sz="0" w:space="0" w:color="auto"/>
            <w:bottom w:val="none" w:sz="0" w:space="0" w:color="auto"/>
            <w:right w:val="none" w:sz="0" w:space="0" w:color="auto"/>
          </w:divBdr>
        </w:div>
        <w:div w:id="1770461960">
          <w:marLeft w:val="547"/>
          <w:marRight w:val="0"/>
          <w:marTop w:val="86"/>
          <w:marBottom w:val="0"/>
          <w:divBdr>
            <w:top w:val="none" w:sz="0" w:space="0" w:color="auto"/>
            <w:left w:val="none" w:sz="0" w:space="0" w:color="auto"/>
            <w:bottom w:val="none" w:sz="0" w:space="0" w:color="auto"/>
            <w:right w:val="none" w:sz="0" w:space="0" w:color="auto"/>
          </w:divBdr>
        </w:div>
      </w:divsChild>
    </w:div>
    <w:div w:id="839931613">
      <w:bodyDiv w:val="1"/>
      <w:marLeft w:val="0"/>
      <w:marRight w:val="0"/>
      <w:marTop w:val="0"/>
      <w:marBottom w:val="0"/>
      <w:divBdr>
        <w:top w:val="none" w:sz="0" w:space="0" w:color="auto"/>
        <w:left w:val="none" w:sz="0" w:space="0" w:color="auto"/>
        <w:bottom w:val="none" w:sz="0" w:space="0" w:color="auto"/>
        <w:right w:val="none" w:sz="0" w:space="0" w:color="auto"/>
      </w:divBdr>
    </w:div>
    <w:div w:id="1112361577">
      <w:bodyDiv w:val="1"/>
      <w:marLeft w:val="0"/>
      <w:marRight w:val="0"/>
      <w:marTop w:val="0"/>
      <w:marBottom w:val="0"/>
      <w:divBdr>
        <w:top w:val="none" w:sz="0" w:space="0" w:color="auto"/>
        <w:left w:val="none" w:sz="0" w:space="0" w:color="auto"/>
        <w:bottom w:val="none" w:sz="0" w:space="0" w:color="auto"/>
        <w:right w:val="none" w:sz="0" w:space="0" w:color="auto"/>
      </w:divBdr>
    </w:div>
    <w:div w:id="1167016380">
      <w:bodyDiv w:val="1"/>
      <w:marLeft w:val="0"/>
      <w:marRight w:val="0"/>
      <w:marTop w:val="0"/>
      <w:marBottom w:val="0"/>
      <w:divBdr>
        <w:top w:val="none" w:sz="0" w:space="0" w:color="auto"/>
        <w:left w:val="none" w:sz="0" w:space="0" w:color="auto"/>
        <w:bottom w:val="none" w:sz="0" w:space="0" w:color="auto"/>
        <w:right w:val="none" w:sz="0" w:space="0" w:color="auto"/>
      </w:divBdr>
      <w:divsChild>
        <w:div w:id="161169152">
          <w:marLeft w:val="547"/>
          <w:marRight w:val="0"/>
          <w:marTop w:val="48"/>
          <w:marBottom w:val="0"/>
          <w:divBdr>
            <w:top w:val="none" w:sz="0" w:space="0" w:color="auto"/>
            <w:left w:val="none" w:sz="0" w:space="0" w:color="auto"/>
            <w:bottom w:val="none" w:sz="0" w:space="0" w:color="auto"/>
            <w:right w:val="none" w:sz="0" w:space="0" w:color="auto"/>
          </w:divBdr>
        </w:div>
        <w:div w:id="186991786">
          <w:marLeft w:val="547"/>
          <w:marRight w:val="0"/>
          <w:marTop w:val="48"/>
          <w:marBottom w:val="0"/>
          <w:divBdr>
            <w:top w:val="none" w:sz="0" w:space="0" w:color="auto"/>
            <w:left w:val="none" w:sz="0" w:space="0" w:color="auto"/>
            <w:bottom w:val="none" w:sz="0" w:space="0" w:color="auto"/>
            <w:right w:val="none" w:sz="0" w:space="0" w:color="auto"/>
          </w:divBdr>
        </w:div>
        <w:div w:id="275677098">
          <w:marLeft w:val="547"/>
          <w:marRight w:val="0"/>
          <w:marTop w:val="48"/>
          <w:marBottom w:val="0"/>
          <w:divBdr>
            <w:top w:val="none" w:sz="0" w:space="0" w:color="auto"/>
            <w:left w:val="none" w:sz="0" w:space="0" w:color="auto"/>
            <w:bottom w:val="none" w:sz="0" w:space="0" w:color="auto"/>
            <w:right w:val="none" w:sz="0" w:space="0" w:color="auto"/>
          </w:divBdr>
        </w:div>
        <w:div w:id="378434904">
          <w:marLeft w:val="547"/>
          <w:marRight w:val="0"/>
          <w:marTop w:val="48"/>
          <w:marBottom w:val="0"/>
          <w:divBdr>
            <w:top w:val="none" w:sz="0" w:space="0" w:color="auto"/>
            <w:left w:val="none" w:sz="0" w:space="0" w:color="auto"/>
            <w:bottom w:val="none" w:sz="0" w:space="0" w:color="auto"/>
            <w:right w:val="none" w:sz="0" w:space="0" w:color="auto"/>
          </w:divBdr>
        </w:div>
        <w:div w:id="613293613">
          <w:marLeft w:val="547"/>
          <w:marRight w:val="0"/>
          <w:marTop w:val="48"/>
          <w:marBottom w:val="0"/>
          <w:divBdr>
            <w:top w:val="none" w:sz="0" w:space="0" w:color="auto"/>
            <w:left w:val="none" w:sz="0" w:space="0" w:color="auto"/>
            <w:bottom w:val="none" w:sz="0" w:space="0" w:color="auto"/>
            <w:right w:val="none" w:sz="0" w:space="0" w:color="auto"/>
          </w:divBdr>
        </w:div>
        <w:div w:id="627783362">
          <w:marLeft w:val="547"/>
          <w:marRight w:val="0"/>
          <w:marTop w:val="48"/>
          <w:marBottom w:val="0"/>
          <w:divBdr>
            <w:top w:val="none" w:sz="0" w:space="0" w:color="auto"/>
            <w:left w:val="none" w:sz="0" w:space="0" w:color="auto"/>
            <w:bottom w:val="none" w:sz="0" w:space="0" w:color="auto"/>
            <w:right w:val="none" w:sz="0" w:space="0" w:color="auto"/>
          </w:divBdr>
        </w:div>
        <w:div w:id="656147447">
          <w:marLeft w:val="547"/>
          <w:marRight w:val="0"/>
          <w:marTop w:val="48"/>
          <w:marBottom w:val="0"/>
          <w:divBdr>
            <w:top w:val="none" w:sz="0" w:space="0" w:color="auto"/>
            <w:left w:val="none" w:sz="0" w:space="0" w:color="auto"/>
            <w:bottom w:val="none" w:sz="0" w:space="0" w:color="auto"/>
            <w:right w:val="none" w:sz="0" w:space="0" w:color="auto"/>
          </w:divBdr>
        </w:div>
        <w:div w:id="1015570808">
          <w:marLeft w:val="547"/>
          <w:marRight w:val="0"/>
          <w:marTop w:val="48"/>
          <w:marBottom w:val="0"/>
          <w:divBdr>
            <w:top w:val="none" w:sz="0" w:space="0" w:color="auto"/>
            <w:left w:val="none" w:sz="0" w:space="0" w:color="auto"/>
            <w:bottom w:val="none" w:sz="0" w:space="0" w:color="auto"/>
            <w:right w:val="none" w:sz="0" w:space="0" w:color="auto"/>
          </w:divBdr>
        </w:div>
        <w:div w:id="1055658869">
          <w:marLeft w:val="547"/>
          <w:marRight w:val="0"/>
          <w:marTop w:val="48"/>
          <w:marBottom w:val="0"/>
          <w:divBdr>
            <w:top w:val="none" w:sz="0" w:space="0" w:color="auto"/>
            <w:left w:val="none" w:sz="0" w:space="0" w:color="auto"/>
            <w:bottom w:val="none" w:sz="0" w:space="0" w:color="auto"/>
            <w:right w:val="none" w:sz="0" w:space="0" w:color="auto"/>
          </w:divBdr>
        </w:div>
        <w:div w:id="1120951647">
          <w:marLeft w:val="547"/>
          <w:marRight w:val="0"/>
          <w:marTop w:val="48"/>
          <w:marBottom w:val="0"/>
          <w:divBdr>
            <w:top w:val="none" w:sz="0" w:space="0" w:color="auto"/>
            <w:left w:val="none" w:sz="0" w:space="0" w:color="auto"/>
            <w:bottom w:val="none" w:sz="0" w:space="0" w:color="auto"/>
            <w:right w:val="none" w:sz="0" w:space="0" w:color="auto"/>
          </w:divBdr>
        </w:div>
        <w:div w:id="1138953245">
          <w:marLeft w:val="547"/>
          <w:marRight w:val="0"/>
          <w:marTop w:val="48"/>
          <w:marBottom w:val="0"/>
          <w:divBdr>
            <w:top w:val="none" w:sz="0" w:space="0" w:color="auto"/>
            <w:left w:val="none" w:sz="0" w:space="0" w:color="auto"/>
            <w:bottom w:val="none" w:sz="0" w:space="0" w:color="auto"/>
            <w:right w:val="none" w:sz="0" w:space="0" w:color="auto"/>
          </w:divBdr>
        </w:div>
        <w:div w:id="1421217299">
          <w:marLeft w:val="547"/>
          <w:marRight w:val="0"/>
          <w:marTop w:val="48"/>
          <w:marBottom w:val="0"/>
          <w:divBdr>
            <w:top w:val="none" w:sz="0" w:space="0" w:color="auto"/>
            <w:left w:val="none" w:sz="0" w:space="0" w:color="auto"/>
            <w:bottom w:val="none" w:sz="0" w:space="0" w:color="auto"/>
            <w:right w:val="none" w:sz="0" w:space="0" w:color="auto"/>
          </w:divBdr>
        </w:div>
        <w:div w:id="1450469441">
          <w:marLeft w:val="547"/>
          <w:marRight w:val="0"/>
          <w:marTop w:val="48"/>
          <w:marBottom w:val="0"/>
          <w:divBdr>
            <w:top w:val="none" w:sz="0" w:space="0" w:color="auto"/>
            <w:left w:val="none" w:sz="0" w:space="0" w:color="auto"/>
            <w:bottom w:val="none" w:sz="0" w:space="0" w:color="auto"/>
            <w:right w:val="none" w:sz="0" w:space="0" w:color="auto"/>
          </w:divBdr>
        </w:div>
        <w:div w:id="1494444071">
          <w:marLeft w:val="547"/>
          <w:marRight w:val="0"/>
          <w:marTop w:val="48"/>
          <w:marBottom w:val="0"/>
          <w:divBdr>
            <w:top w:val="none" w:sz="0" w:space="0" w:color="auto"/>
            <w:left w:val="none" w:sz="0" w:space="0" w:color="auto"/>
            <w:bottom w:val="none" w:sz="0" w:space="0" w:color="auto"/>
            <w:right w:val="none" w:sz="0" w:space="0" w:color="auto"/>
          </w:divBdr>
        </w:div>
        <w:div w:id="1512406305">
          <w:marLeft w:val="547"/>
          <w:marRight w:val="0"/>
          <w:marTop w:val="48"/>
          <w:marBottom w:val="0"/>
          <w:divBdr>
            <w:top w:val="none" w:sz="0" w:space="0" w:color="auto"/>
            <w:left w:val="none" w:sz="0" w:space="0" w:color="auto"/>
            <w:bottom w:val="none" w:sz="0" w:space="0" w:color="auto"/>
            <w:right w:val="none" w:sz="0" w:space="0" w:color="auto"/>
          </w:divBdr>
        </w:div>
        <w:div w:id="1675525771">
          <w:marLeft w:val="547"/>
          <w:marRight w:val="0"/>
          <w:marTop w:val="48"/>
          <w:marBottom w:val="0"/>
          <w:divBdr>
            <w:top w:val="none" w:sz="0" w:space="0" w:color="auto"/>
            <w:left w:val="none" w:sz="0" w:space="0" w:color="auto"/>
            <w:bottom w:val="none" w:sz="0" w:space="0" w:color="auto"/>
            <w:right w:val="none" w:sz="0" w:space="0" w:color="auto"/>
          </w:divBdr>
        </w:div>
        <w:div w:id="1784839667">
          <w:marLeft w:val="547"/>
          <w:marRight w:val="0"/>
          <w:marTop w:val="48"/>
          <w:marBottom w:val="0"/>
          <w:divBdr>
            <w:top w:val="none" w:sz="0" w:space="0" w:color="auto"/>
            <w:left w:val="none" w:sz="0" w:space="0" w:color="auto"/>
            <w:bottom w:val="none" w:sz="0" w:space="0" w:color="auto"/>
            <w:right w:val="none" w:sz="0" w:space="0" w:color="auto"/>
          </w:divBdr>
        </w:div>
        <w:div w:id="1877572586">
          <w:marLeft w:val="547"/>
          <w:marRight w:val="0"/>
          <w:marTop w:val="48"/>
          <w:marBottom w:val="0"/>
          <w:divBdr>
            <w:top w:val="none" w:sz="0" w:space="0" w:color="auto"/>
            <w:left w:val="none" w:sz="0" w:space="0" w:color="auto"/>
            <w:bottom w:val="none" w:sz="0" w:space="0" w:color="auto"/>
            <w:right w:val="none" w:sz="0" w:space="0" w:color="auto"/>
          </w:divBdr>
        </w:div>
        <w:div w:id="1951012128">
          <w:marLeft w:val="547"/>
          <w:marRight w:val="0"/>
          <w:marTop w:val="48"/>
          <w:marBottom w:val="0"/>
          <w:divBdr>
            <w:top w:val="none" w:sz="0" w:space="0" w:color="auto"/>
            <w:left w:val="none" w:sz="0" w:space="0" w:color="auto"/>
            <w:bottom w:val="none" w:sz="0" w:space="0" w:color="auto"/>
            <w:right w:val="none" w:sz="0" w:space="0" w:color="auto"/>
          </w:divBdr>
        </w:div>
        <w:div w:id="1998266981">
          <w:marLeft w:val="547"/>
          <w:marRight w:val="0"/>
          <w:marTop w:val="48"/>
          <w:marBottom w:val="0"/>
          <w:divBdr>
            <w:top w:val="none" w:sz="0" w:space="0" w:color="auto"/>
            <w:left w:val="none" w:sz="0" w:space="0" w:color="auto"/>
            <w:bottom w:val="none" w:sz="0" w:space="0" w:color="auto"/>
            <w:right w:val="none" w:sz="0" w:space="0" w:color="auto"/>
          </w:divBdr>
        </w:div>
      </w:divsChild>
    </w:div>
    <w:div w:id="1180507051">
      <w:bodyDiv w:val="1"/>
      <w:marLeft w:val="0"/>
      <w:marRight w:val="0"/>
      <w:marTop w:val="0"/>
      <w:marBottom w:val="0"/>
      <w:divBdr>
        <w:top w:val="none" w:sz="0" w:space="0" w:color="auto"/>
        <w:left w:val="none" w:sz="0" w:space="0" w:color="auto"/>
        <w:bottom w:val="none" w:sz="0" w:space="0" w:color="auto"/>
        <w:right w:val="none" w:sz="0" w:space="0" w:color="auto"/>
      </w:divBdr>
    </w:div>
    <w:div w:id="1346130420">
      <w:bodyDiv w:val="1"/>
      <w:marLeft w:val="0"/>
      <w:marRight w:val="0"/>
      <w:marTop w:val="0"/>
      <w:marBottom w:val="0"/>
      <w:divBdr>
        <w:top w:val="none" w:sz="0" w:space="0" w:color="auto"/>
        <w:left w:val="none" w:sz="0" w:space="0" w:color="auto"/>
        <w:bottom w:val="none" w:sz="0" w:space="0" w:color="auto"/>
        <w:right w:val="none" w:sz="0" w:space="0" w:color="auto"/>
      </w:divBdr>
    </w:div>
    <w:div w:id="1386491068">
      <w:bodyDiv w:val="1"/>
      <w:marLeft w:val="0"/>
      <w:marRight w:val="0"/>
      <w:marTop w:val="0"/>
      <w:marBottom w:val="0"/>
      <w:divBdr>
        <w:top w:val="none" w:sz="0" w:space="0" w:color="auto"/>
        <w:left w:val="none" w:sz="0" w:space="0" w:color="auto"/>
        <w:bottom w:val="none" w:sz="0" w:space="0" w:color="auto"/>
        <w:right w:val="none" w:sz="0" w:space="0" w:color="auto"/>
      </w:divBdr>
      <w:divsChild>
        <w:div w:id="188422374">
          <w:marLeft w:val="547"/>
          <w:marRight w:val="0"/>
          <w:marTop w:val="144"/>
          <w:marBottom w:val="0"/>
          <w:divBdr>
            <w:top w:val="none" w:sz="0" w:space="0" w:color="auto"/>
            <w:left w:val="none" w:sz="0" w:space="0" w:color="auto"/>
            <w:bottom w:val="none" w:sz="0" w:space="0" w:color="auto"/>
            <w:right w:val="none" w:sz="0" w:space="0" w:color="auto"/>
          </w:divBdr>
        </w:div>
        <w:div w:id="389616090">
          <w:marLeft w:val="547"/>
          <w:marRight w:val="0"/>
          <w:marTop w:val="144"/>
          <w:marBottom w:val="0"/>
          <w:divBdr>
            <w:top w:val="none" w:sz="0" w:space="0" w:color="auto"/>
            <w:left w:val="none" w:sz="0" w:space="0" w:color="auto"/>
            <w:bottom w:val="none" w:sz="0" w:space="0" w:color="auto"/>
            <w:right w:val="none" w:sz="0" w:space="0" w:color="auto"/>
          </w:divBdr>
        </w:div>
        <w:div w:id="615409185">
          <w:marLeft w:val="547"/>
          <w:marRight w:val="0"/>
          <w:marTop w:val="144"/>
          <w:marBottom w:val="0"/>
          <w:divBdr>
            <w:top w:val="none" w:sz="0" w:space="0" w:color="auto"/>
            <w:left w:val="none" w:sz="0" w:space="0" w:color="auto"/>
            <w:bottom w:val="none" w:sz="0" w:space="0" w:color="auto"/>
            <w:right w:val="none" w:sz="0" w:space="0" w:color="auto"/>
          </w:divBdr>
        </w:div>
        <w:div w:id="950627558">
          <w:marLeft w:val="547"/>
          <w:marRight w:val="0"/>
          <w:marTop w:val="144"/>
          <w:marBottom w:val="0"/>
          <w:divBdr>
            <w:top w:val="none" w:sz="0" w:space="0" w:color="auto"/>
            <w:left w:val="none" w:sz="0" w:space="0" w:color="auto"/>
            <w:bottom w:val="none" w:sz="0" w:space="0" w:color="auto"/>
            <w:right w:val="none" w:sz="0" w:space="0" w:color="auto"/>
          </w:divBdr>
        </w:div>
        <w:div w:id="1622147342">
          <w:marLeft w:val="547"/>
          <w:marRight w:val="0"/>
          <w:marTop w:val="144"/>
          <w:marBottom w:val="0"/>
          <w:divBdr>
            <w:top w:val="none" w:sz="0" w:space="0" w:color="auto"/>
            <w:left w:val="none" w:sz="0" w:space="0" w:color="auto"/>
            <w:bottom w:val="none" w:sz="0" w:space="0" w:color="auto"/>
            <w:right w:val="none" w:sz="0" w:space="0" w:color="auto"/>
          </w:divBdr>
        </w:div>
        <w:div w:id="1938752646">
          <w:marLeft w:val="547"/>
          <w:marRight w:val="0"/>
          <w:marTop w:val="144"/>
          <w:marBottom w:val="0"/>
          <w:divBdr>
            <w:top w:val="none" w:sz="0" w:space="0" w:color="auto"/>
            <w:left w:val="none" w:sz="0" w:space="0" w:color="auto"/>
            <w:bottom w:val="none" w:sz="0" w:space="0" w:color="auto"/>
            <w:right w:val="none" w:sz="0" w:space="0" w:color="auto"/>
          </w:divBdr>
        </w:div>
      </w:divsChild>
    </w:div>
    <w:div w:id="1537233587">
      <w:bodyDiv w:val="1"/>
      <w:marLeft w:val="0"/>
      <w:marRight w:val="0"/>
      <w:marTop w:val="0"/>
      <w:marBottom w:val="0"/>
      <w:divBdr>
        <w:top w:val="none" w:sz="0" w:space="0" w:color="auto"/>
        <w:left w:val="none" w:sz="0" w:space="0" w:color="auto"/>
        <w:bottom w:val="none" w:sz="0" w:space="0" w:color="auto"/>
        <w:right w:val="none" w:sz="0" w:space="0" w:color="auto"/>
      </w:divBdr>
    </w:div>
    <w:div w:id="1561283874">
      <w:bodyDiv w:val="1"/>
      <w:marLeft w:val="0"/>
      <w:marRight w:val="0"/>
      <w:marTop w:val="0"/>
      <w:marBottom w:val="0"/>
      <w:divBdr>
        <w:top w:val="none" w:sz="0" w:space="0" w:color="auto"/>
        <w:left w:val="none" w:sz="0" w:space="0" w:color="auto"/>
        <w:bottom w:val="none" w:sz="0" w:space="0" w:color="auto"/>
        <w:right w:val="none" w:sz="0" w:space="0" w:color="auto"/>
      </w:divBdr>
    </w:div>
    <w:div w:id="1622567343">
      <w:bodyDiv w:val="1"/>
      <w:marLeft w:val="0"/>
      <w:marRight w:val="0"/>
      <w:marTop w:val="0"/>
      <w:marBottom w:val="0"/>
      <w:divBdr>
        <w:top w:val="none" w:sz="0" w:space="0" w:color="auto"/>
        <w:left w:val="none" w:sz="0" w:space="0" w:color="auto"/>
        <w:bottom w:val="none" w:sz="0" w:space="0" w:color="auto"/>
        <w:right w:val="none" w:sz="0" w:space="0" w:color="auto"/>
      </w:divBdr>
    </w:div>
    <w:div w:id="1705476028">
      <w:bodyDiv w:val="1"/>
      <w:marLeft w:val="0"/>
      <w:marRight w:val="0"/>
      <w:marTop w:val="0"/>
      <w:marBottom w:val="0"/>
      <w:divBdr>
        <w:top w:val="none" w:sz="0" w:space="0" w:color="auto"/>
        <w:left w:val="none" w:sz="0" w:space="0" w:color="auto"/>
        <w:bottom w:val="none" w:sz="0" w:space="0" w:color="auto"/>
        <w:right w:val="none" w:sz="0" w:space="0" w:color="auto"/>
      </w:divBdr>
    </w:div>
    <w:div w:id="1739402654">
      <w:bodyDiv w:val="1"/>
      <w:marLeft w:val="0"/>
      <w:marRight w:val="0"/>
      <w:marTop w:val="0"/>
      <w:marBottom w:val="0"/>
      <w:divBdr>
        <w:top w:val="none" w:sz="0" w:space="0" w:color="auto"/>
        <w:left w:val="none" w:sz="0" w:space="0" w:color="auto"/>
        <w:bottom w:val="none" w:sz="0" w:space="0" w:color="auto"/>
        <w:right w:val="none" w:sz="0" w:space="0" w:color="auto"/>
      </w:divBdr>
      <w:divsChild>
        <w:div w:id="167059342">
          <w:marLeft w:val="547"/>
          <w:marRight w:val="0"/>
          <w:marTop w:val="115"/>
          <w:marBottom w:val="0"/>
          <w:divBdr>
            <w:top w:val="none" w:sz="0" w:space="0" w:color="auto"/>
            <w:left w:val="none" w:sz="0" w:space="0" w:color="auto"/>
            <w:bottom w:val="none" w:sz="0" w:space="0" w:color="auto"/>
            <w:right w:val="none" w:sz="0" w:space="0" w:color="auto"/>
          </w:divBdr>
        </w:div>
        <w:div w:id="463472135">
          <w:marLeft w:val="547"/>
          <w:marRight w:val="0"/>
          <w:marTop w:val="115"/>
          <w:marBottom w:val="0"/>
          <w:divBdr>
            <w:top w:val="none" w:sz="0" w:space="0" w:color="auto"/>
            <w:left w:val="none" w:sz="0" w:space="0" w:color="auto"/>
            <w:bottom w:val="none" w:sz="0" w:space="0" w:color="auto"/>
            <w:right w:val="none" w:sz="0" w:space="0" w:color="auto"/>
          </w:divBdr>
        </w:div>
        <w:div w:id="622423182">
          <w:marLeft w:val="547"/>
          <w:marRight w:val="0"/>
          <w:marTop w:val="115"/>
          <w:marBottom w:val="0"/>
          <w:divBdr>
            <w:top w:val="none" w:sz="0" w:space="0" w:color="auto"/>
            <w:left w:val="none" w:sz="0" w:space="0" w:color="auto"/>
            <w:bottom w:val="none" w:sz="0" w:space="0" w:color="auto"/>
            <w:right w:val="none" w:sz="0" w:space="0" w:color="auto"/>
          </w:divBdr>
        </w:div>
        <w:div w:id="877741050">
          <w:marLeft w:val="547"/>
          <w:marRight w:val="0"/>
          <w:marTop w:val="115"/>
          <w:marBottom w:val="0"/>
          <w:divBdr>
            <w:top w:val="none" w:sz="0" w:space="0" w:color="auto"/>
            <w:left w:val="none" w:sz="0" w:space="0" w:color="auto"/>
            <w:bottom w:val="none" w:sz="0" w:space="0" w:color="auto"/>
            <w:right w:val="none" w:sz="0" w:space="0" w:color="auto"/>
          </w:divBdr>
        </w:div>
        <w:div w:id="925845427">
          <w:marLeft w:val="547"/>
          <w:marRight w:val="0"/>
          <w:marTop w:val="115"/>
          <w:marBottom w:val="0"/>
          <w:divBdr>
            <w:top w:val="none" w:sz="0" w:space="0" w:color="auto"/>
            <w:left w:val="none" w:sz="0" w:space="0" w:color="auto"/>
            <w:bottom w:val="none" w:sz="0" w:space="0" w:color="auto"/>
            <w:right w:val="none" w:sz="0" w:space="0" w:color="auto"/>
          </w:divBdr>
        </w:div>
        <w:div w:id="1130708940">
          <w:marLeft w:val="547"/>
          <w:marRight w:val="0"/>
          <w:marTop w:val="115"/>
          <w:marBottom w:val="0"/>
          <w:divBdr>
            <w:top w:val="none" w:sz="0" w:space="0" w:color="auto"/>
            <w:left w:val="none" w:sz="0" w:space="0" w:color="auto"/>
            <w:bottom w:val="none" w:sz="0" w:space="0" w:color="auto"/>
            <w:right w:val="none" w:sz="0" w:space="0" w:color="auto"/>
          </w:divBdr>
        </w:div>
      </w:divsChild>
    </w:div>
    <w:div w:id="1817600935">
      <w:bodyDiv w:val="1"/>
      <w:marLeft w:val="0"/>
      <w:marRight w:val="0"/>
      <w:marTop w:val="0"/>
      <w:marBottom w:val="0"/>
      <w:divBdr>
        <w:top w:val="none" w:sz="0" w:space="0" w:color="auto"/>
        <w:left w:val="none" w:sz="0" w:space="0" w:color="auto"/>
        <w:bottom w:val="none" w:sz="0" w:space="0" w:color="auto"/>
        <w:right w:val="none" w:sz="0" w:space="0" w:color="auto"/>
      </w:divBdr>
    </w:div>
    <w:div w:id="2101414872">
      <w:bodyDiv w:val="1"/>
      <w:marLeft w:val="0"/>
      <w:marRight w:val="0"/>
      <w:marTop w:val="0"/>
      <w:marBottom w:val="0"/>
      <w:divBdr>
        <w:top w:val="none" w:sz="0" w:space="0" w:color="auto"/>
        <w:left w:val="none" w:sz="0" w:space="0" w:color="auto"/>
        <w:bottom w:val="none" w:sz="0" w:space="0" w:color="auto"/>
        <w:right w:val="none" w:sz="0" w:space="0" w:color="auto"/>
      </w:divBdr>
    </w:div>
    <w:div w:id="2118519724">
      <w:bodyDiv w:val="1"/>
      <w:marLeft w:val="0"/>
      <w:marRight w:val="0"/>
      <w:marTop w:val="0"/>
      <w:marBottom w:val="0"/>
      <w:divBdr>
        <w:top w:val="none" w:sz="0" w:space="0" w:color="auto"/>
        <w:left w:val="none" w:sz="0" w:space="0" w:color="auto"/>
        <w:bottom w:val="none" w:sz="0" w:space="0" w:color="auto"/>
        <w:right w:val="none" w:sz="0" w:space="0" w:color="auto"/>
      </w:divBdr>
    </w:div>
    <w:div w:id="2136868975">
      <w:bodyDiv w:val="1"/>
      <w:marLeft w:val="0"/>
      <w:marRight w:val="0"/>
      <w:marTop w:val="0"/>
      <w:marBottom w:val="0"/>
      <w:divBdr>
        <w:top w:val="none" w:sz="0" w:space="0" w:color="auto"/>
        <w:left w:val="none" w:sz="0" w:space="0" w:color="auto"/>
        <w:bottom w:val="none" w:sz="0" w:space="0" w:color="auto"/>
        <w:right w:val="none" w:sz="0" w:space="0" w:color="auto"/>
      </w:divBdr>
    </w:div>
    <w:div w:id="2137407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footer" Target="footer2.xml"/><Relationship Id="rId107" Type="http://schemas.openxmlformats.org/officeDocument/2006/relationships/image" Target="media/image88.png"/><Relationship Id="rId11" Type="http://schemas.openxmlformats.org/officeDocument/2006/relationships/webSettings" Target="webSettings.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8.png"/><Relationship Id="rId102" Type="http://schemas.openxmlformats.org/officeDocument/2006/relationships/image" Target="media/image83.png"/><Relationship Id="rId110" Type="http://schemas.openxmlformats.org/officeDocument/2006/relationships/image" Target="media/image91.png"/><Relationship Id="rId115" Type="http://schemas.openxmlformats.org/officeDocument/2006/relationships/theme" Target="theme/theme1.xml"/><Relationship Id="rId5" Type="http://schemas.openxmlformats.org/officeDocument/2006/relationships/customXml" Target="../customXml/item4.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hyperlink" Target="mailto:pbmNDF@va.gov" TargetMode="External"/><Relationship Id="rId14" Type="http://schemas.openxmlformats.org/officeDocument/2006/relationships/image" Target="media/image1.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footer" Target="footer5.xml"/><Relationship Id="rId8" Type="http://schemas.openxmlformats.org/officeDocument/2006/relationships/styles" Target="styl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customXml" Target="../customXml/item2.xml"/><Relationship Id="rId12" Type="http://schemas.openxmlformats.org/officeDocument/2006/relationships/footnotes" Target="footnotes.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4.png"/><Relationship Id="rId108" Type="http://schemas.openxmlformats.org/officeDocument/2006/relationships/image" Target="media/image8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comments" Target="comments.xml"/><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7.png"/><Relationship Id="rId114" Type="http://schemas.openxmlformats.org/officeDocument/2006/relationships/fontTable" Target="fontTable.xml"/><Relationship Id="rId10" Type="http://schemas.openxmlformats.org/officeDocument/2006/relationships/settings" Target="setting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customXml" Target="../customXml/item3.xml"/><Relationship Id="rId9" Type="http://schemas.microsoft.com/office/2007/relationships/stylesWithEffects" Target="stylesWithEffects.xml"/><Relationship Id="rId13" Type="http://schemas.openxmlformats.org/officeDocument/2006/relationships/endnotes" Target="endnotes.xml"/><Relationship Id="rId18" Type="http://schemas.openxmlformats.org/officeDocument/2006/relationships/footer" Target="footer4.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numbering" Target="numbering.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customXml" Target="../customXml/item1.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519891A43DE06458BB01F8B100D9901" ma:contentTypeVersion="6" ma:contentTypeDescription="Create a new document." ma:contentTypeScope="" ma:versionID="e326b9c1ea4a68c4806bdd297275b148">
  <xsd:schema xmlns:xsd="http://www.w3.org/2001/XMLSchema" xmlns:xs="http://www.w3.org/2001/XMLSchema" xmlns:p="http://schemas.microsoft.com/office/2006/metadata/properties" xmlns:ns2="cdd665a5-4d39-4c80-990a-8a3abca4f55f" targetNamespace="http://schemas.microsoft.com/office/2006/metadata/properties" ma:root="true" ma:fieldsID="20d4515922c34b156dc78bf90a4e68bb"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657KNE7CTRDA-8249-191</_dlc_DocId>
    <_dlc_DocIdUrl xmlns="cdd665a5-4d39-4c80-990a-8a3abca4f55f">
      <Url>http://vaww.oed.portal.va.gov/pm/hppmd/FMCT/_layouts/DocIdRedir.aspx?ID=657KNE7CTRDA-8249-191</Url>
      <Description>657KNE7CTRDA-8249-191</Description>
    </_dlc_DocIdUrl>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B0D1DD-DC4F-46A5-8FFF-1DD66DD129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ADA39A-FD9A-4622-A12A-841B6D60F61A}">
  <ds:schemaRefs>
    <ds:schemaRef ds:uri="http://schemas.microsoft.com/sharepoint/events"/>
  </ds:schemaRefs>
</ds:datastoreItem>
</file>

<file path=customXml/itemProps3.xml><?xml version="1.0" encoding="utf-8"?>
<ds:datastoreItem xmlns:ds="http://schemas.openxmlformats.org/officeDocument/2006/customXml" ds:itemID="{8BA5F176-62C0-4025-A07E-66AB34D149DA}">
  <ds:schemaRefs>
    <ds:schemaRef ds:uri="http://schemas.microsoft.com/sharepoint/v3/contenttype/forms"/>
  </ds:schemaRefs>
</ds:datastoreItem>
</file>

<file path=customXml/itemProps4.xml><?xml version="1.0" encoding="utf-8"?>
<ds:datastoreItem xmlns:ds="http://schemas.openxmlformats.org/officeDocument/2006/customXml" ds:itemID="{763D935A-0DC7-4732-936B-700CBF2AC815}">
  <ds:schemaRefs>
    <ds:schemaRef ds:uri="http://schemas.microsoft.com/office/2006/metadata/properties"/>
    <ds:schemaRef ds:uri="http://schemas.microsoft.com/office/infopath/2007/PartnerControls"/>
    <ds:schemaRef ds:uri="cdd665a5-4d39-4c80-990a-8a3abca4f55f"/>
  </ds:schemaRefs>
</ds:datastoreItem>
</file>

<file path=customXml/itemProps5.xml><?xml version="1.0" encoding="utf-8"?>
<ds:datastoreItem xmlns:ds="http://schemas.openxmlformats.org/officeDocument/2006/customXml" ds:itemID="{54FF2DF2-925E-493B-A0F4-67CF603E8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87</Pages>
  <Words>16916</Words>
  <Characters>97061</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User Guide</vt:lpstr>
    </vt:vector>
  </TitlesOfParts>
  <Company>Dept. of Veterans Affairs</Company>
  <LinksUpToDate>false</LinksUpToDate>
  <CharactersWithSpaces>113750</CharactersWithSpaces>
  <SharedDoc>false</SharedDoc>
  <HLinks>
    <vt:vector size="840" baseType="variant">
      <vt:variant>
        <vt:i4>1703987</vt:i4>
      </vt:variant>
      <vt:variant>
        <vt:i4>842</vt:i4>
      </vt:variant>
      <vt:variant>
        <vt:i4>0</vt:i4>
      </vt:variant>
      <vt:variant>
        <vt:i4>5</vt:i4>
      </vt:variant>
      <vt:variant>
        <vt:lpwstr/>
      </vt:variant>
      <vt:variant>
        <vt:lpwstr>_Toc372725085</vt:lpwstr>
      </vt:variant>
      <vt:variant>
        <vt:i4>1703987</vt:i4>
      </vt:variant>
      <vt:variant>
        <vt:i4>836</vt:i4>
      </vt:variant>
      <vt:variant>
        <vt:i4>0</vt:i4>
      </vt:variant>
      <vt:variant>
        <vt:i4>5</vt:i4>
      </vt:variant>
      <vt:variant>
        <vt:lpwstr/>
      </vt:variant>
      <vt:variant>
        <vt:lpwstr>_Toc372725084</vt:lpwstr>
      </vt:variant>
      <vt:variant>
        <vt:i4>1703987</vt:i4>
      </vt:variant>
      <vt:variant>
        <vt:i4>830</vt:i4>
      </vt:variant>
      <vt:variant>
        <vt:i4>0</vt:i4>
      </vt:variant>
      <vt:variant>
        <vt:i4>5</vt:i4>
      </vt:variant>
      <vt:variant>
        <vt:lpwstr/>
      </vt:variant>
      <vt:variant>
        <vt:lpwstr>_Toc372725083</vt:lpwstr>
      </vt:variant>
      <vt:variant>
        <vt:i4>1703987</vt:i4>
      </vt:variant>
      <vt:variant>
        <vt:i4>824</vt:i4>
      </vt:variant>
      <vt:variant>
        <vt:i4>0</vt:i4>
      </vt:variant>
      <vt:variant>
        <vt:i4>5</vt:i4>
      </vt:variant>
      <vt:variant>
        <vt:lpwstr/>
      </vt:variant>
      <vt:variant>
        <vt:lpwstr>_Toc372725082</vt:lpwstr>
      </vt:variant>
      <vt:variant>
        <vt:i4>1703987</vt:i4>
      </vt:variant>
      <vt:variant>
        <vt:i4>818</vt:i4>
      </vt:variant>
      <vt:variant>
        <vt:i4>0</vt:i4>
      </vt:variant>
      <vt:variant>
        <vt:i4>5</vt:i4>
      </vt:variant>
      <vt:variant>
        <vt:lpwstr/>
      </vt:variant>
      <vt:variant>
        <vt:lpwstr>_Toc372725081</vt:lpwstr>
      </vt:variant>
      <vt:variant>
        <vt:i4>1703987</vt:i4>
      </vt:variant>
      <vt:variant>
        <vt:i4>812</vt:i4>
      </vt:variant>
      <vt:variant>
        <vt:i4>0</vt:i4>
      </vt:variant>
      <vt:variant>
        <vt:i4>5</vt:i4>
      </vt:variant>
      <vt:variant>
        <vt:lpwstr/>
      </vt:variant>
      <vt:variant>
        <vt:lpwstr>_Toc372725080</vt:lpwstr>
      </vt:variant>
      <vt:variant>
        <vt:i4>1376307</vt:i4>
      </vt:variant>
      <vt:variant>
        <vt:i4>806</vt:i4>
      </vt:variant>
      <vt:variant>
        <vt:i4>0</vt:i4>
      </vt:variant>
      <vt:variant>
        <vt:i4>5</vt:i4>
      </vt:variant>
      <vt:variant>
        <vt:lpwstr/>
      </vt:variant>
      <vt:variant>
        <vt:lpwstr>_Toc372725079</vt:lpwstr>
      </vt:variant>
      <vt:variant>
        <vt:i4>1376307</vt:i4>
      </vt:variant>
      <vt:variant>
        <vt:i4>800</vt:i4>
      </vt:variant>
      <vt:variant>
        <vt:i4>0</vt:i4>
      </vt:variant>
      <vt:variant>
        <vt:i4>5</vt:i4>
      </vt:variant>
      <vt:variant>
        <vt:lpwstr/>
      </vt:variant>
      <vt:variant>
        <vt:lpwstr>_Toc372725078</vt:lpwstr>
      </vt:variant>
      <vt:variant>
        <vt:i4>1376307</vt:i4>
      </vt:variant>
      <vt:variant>
        <vt:i4>794</vt:i4>
      </vt:variant>
      <vt:variant>
        <vt:i4>0</vt:i4>
      </vt:variant>
      <vt:variant>
        <vt:i4>5</vt:i4>
      </vt:variant>
      <vt:variant>
        <vt:lpwstr/>
      </vt:variant>
      <vt:variant>
        <vt:lpwstr>_Toc372725077</vt:lpwstr>
      </vt:variant>
      <vt:variant>
        <vt:i4>1376307</vt:i4>
      </vt:variant>
      <vt:variant>
        <vt:i4>788</vt:i4>
      </vt:variant>
      <vt:variant>
        <vt:i4>0</vt:i4>
      </vt:variant>
      <vt:variant>
        <vt:i4>5</vt:i4>
      </vt:variant>
      <vt:variant>
        <vt:lpwstr/>
      </vt:variant>
      <vt:variant>
        <vt:lpwstr>_Toc372725076</vt:lpwstr>
      </vt:variant>
      <vt:variant>
        <vt:i4>1376307</vt:i4>
      </vt:variant>
      <vt:variant>
        <vt:i4>782</vt:i4>
      </vt:variant>
      <vt:variant>
        <vt:i4>0</vt:i4>
      </vt:variant>
      <vt:variant>
        <vt:i4>5</vt:i4>
      </vt:variant>
      <vt:variant>
        <vt:lpwstr/>
      </vt:variant>
      <vt:variant>
        <vt:lpwstr>_Toc372725075</vt:lpwstr>
      </vt:variant>
      <vt:variant>
        <vt:i4>1376307</vt:i4>
      </vt:variant>
      <vt:variant>
        <vt:i4>776</vt:i4>
      </vt:variant>
      <vt:variant>
        <vt:i4>0</vt:i4>
      </vt:variant>
      <vt:variant>
        <vt:i4>5</vt:i4>
      </vt:variant>
      <vt:variant>
        <vt:lpwstr/>
      </vt:variant>
      <vt:variant>
        <vt:lpwstr>_Toc372725074</vt:lpwstr>
      </vt:variant>
      <vt:variant>
        <vt:i4>1376307</vt:i4>
      </vt:variant>
      <vt:variant>
        <vt:i4>770</vt:i4>
      </vt:variant>
      <vt:variant>
        <vt:i4>0</vt:i4>
      </vt:variant>
      <vt:variant>
        <vt:i4>5</vt:i4>
      </vt:variant>
      <vt:variant>
        <vt:lpwstr/>
      </vt:variant>
      <vt:variant>
        <vt:lpwstr>_Toc372725073</vt:lpwstr>
      </vt:variant>
      <vt:variant>
        <vt:i4>1376307</vt:i4>
      </vt:variant>
      <vt:variant>
        <vt:i4>764</vt:i4>
      </vt:variant>
      <vt:variant>
        <vt:i4>0</vt:i4>
      </vt:variant>
      <vt:variant>
        <vt:i4>5</vt:i4>
      </vt:variant>
      <vt:variant>
        <vt:lpwstr/>
      </vt:variant>
      <vt:variant>
        <vt:lpwstr>_Toc372725072</vt:lpwstr>
      </vt:variant>
      <vt:variant>
        <vt:i4>1376307</vt:i4>
      </vt:variant>
      <vt:variant>
        <vt:i4>758</vt:i4>
      </vt:variant>
      <vt:variant>
        <vt:i4>0</vt:i4>
      </vt:variant>
      <vt:variant>
        <vt:i4>5</vt:i4>
      </vt:variant>
      <vt:variant>
        <vt:lpwstr/>
      </vt:variant>
      <vt:variant>
        <vt:lpwstr>_Toc372725071</vt:lpwstr>
      </vt:variant>
      <vt:variant>
        <vt:i4>1376307</vt:i4>
      </vt:variant>
      <vt:variant>
        <vt:i4>752</vt:i4>
      </vt:variant>
      <vt:variant>
        <vt:i4>0</vt:i4>
      </vt:variant>
      <vt:variant>
        <vt:i4>5</vt:i4>
      </vt:variant>
      <vt:variant>
        <vt:lpwstr/>
      </vt:variant>
      <vt:variant>
        <vt:lpwstr>_Toc372725070</vt:lpwstr>
      </vt:variant>
      <vt:variant>
        <vt:i4>1310771</vt:i4>
      </vt:variant>
      <vt:variant>
        <vt:i4>746</vt:i4>
      </vt:variant>
      <vt:variant>
        <vt:i4>0</vt:i4>
      </vt:variant>
      <vt:variant>
        <vt:i4>5</vt:i4>
      </vt:variant>
      <vt:variant>
        <vt:lpwstr/>
      </vt:variant>
      <vt:variant>
        <vt:lpwstr>_Toc372725069</vt:lpwstr>
      </vt:variant>
      <vt:variant>
        <vt:i4>1310771</vt:i4>
      </vt:variant>
      <vt:variant>
        <vt:i4>740</vt:i4>
      </vt:variant>
      <vt:variant>
        <vt:i4>0</vt:i4>
      </vt:variant>
      <vt:variant>
        <vt:i4>5</vt:i4>
      </vt:variant>
      <vt:variant>
        <vt:lpwstr/>
      </vt:variant>
      <vt:variant>
        <vt:lpwstr>_Toc372725068</vt:lpwstr>
      </vt:variant>
      <vt:variant>
        <vt:i4>1310771</vt:i4>
      </vt:variant>
      <vt:variant>
        <vt:i4>734</vt:i4>
      </vt:variant>
      <vt:variant>
        <vt:i4>0</vt:i4>
      </vt:variant>
      <vt:variant>
        <vt:i4>5</vt:i4>
      </vt:variant>
      <vt:variant>
        <vt:lpwstr/>
      </vt:variant>
      <vt:variant>
        <vt:lpwstr>_Toc372725067</vt:lpwstr>
      </vt:variant>
      <vt:variant>
        <vt:i4>1310771</vt:i4>
      </vt:variant>
      <vt:variant>
        <vt:i4>728</vt:i4>
      </vt:variant>
      <vt:variant>
        <vt:i4>0</vt:i4>
      </vt:variant>
      <vt:variant>
        <vt:i4>5</vt:i4>
      </vt:variant>
      <vt:variant>
        <vt:lpwstr/>
      </vt:variant>
      <vt:variant>
        <vt:lpwstr>_Toc372725066</vt:lpwstr>
      </vt:variant>
      <vt:variant>
        <vt:i4>1310771</vt:i4>
      </vt:variant>
      <vt:variant>
        <vt:i4>722</vt:i4>
      </vt:variant>
      <vt:variant>
        <vt:i4>0</vt:i4>
      </vt:variant>
      <vt:variant>
        <vt:i4>5</vt:i4>
      </vt:variant>
      <vt:variant>
        <vt:lpwstr/>
      </vt:variant>
      <vt:variant>
        <vt:lpwstr>_Toc372725065</vt:lpwstr>
      </vt:variant>
      <vt:variant>
        <vt:i4>1310771</vt:i4>
      </vt:variant>
      <vt:variant>
        <vt:i4>716</vt:i4>
      </vt:variant>
      <vt:variant>
        <vt:i4>0</vt:i4>
      </vt:variant>
      <vt:variant>
        <vt:i4>5</vt:i4>
      </vt:variant>
      <vt:variant>
        <vt:lpwstr/>
      </vt:variant>
      <vt:variant>
        <vt:lpwstr>_Toc372725064</vt:lpwstr>
      </vt:variant>
      <vt:variant>
        <vt:i4>1310771</vt:i4>
      </vt:variant>
      <vt:variant>
        <vt:i4>710</vt:i4>
      </vt:variant>
      <vt:variant>
        <vt:i4>0</vt:i4>
      </vt:variant>
      <vt:variant>
        <vt:i4>5</vt:i4>
      </vt:variant>
      <vt:variant>
        <vt:lpwstr/>
      </vt:variant>
      <vt:variant>
        <vt:lpwstr>_Toc372725063</vt:lpwstr>
      </vt:variant>
      <vt:variant>
        <vt:i4>1310771</vt:i4>
      </vt:variant>
      <vt:variant>
        <vt:i4>704</vt:i4>
      </vt:variant>
      <vt:variant>
        <vt:i4>0</vt:i4>
      </vt:variant>
      <vt:variant>
        <vt:i4>5</vt:i4>
      </vt:variant>
      <vt:variant>
        <vt:lpwstr/>
      </vt:variant>
      <vt:variant>
        <vt:lpwstr>_Toc372725062</vt:lpwstr>
      </vt:variant>
      <vt:variant>
        <vt:i4>1310771</vt:i4>
      </vt:variant>
      <vt:variant>
        <vt:i4>698</vt:i4>
      </vt:variant>
      <vt:variant>
        <vt:i4>0</vt:i4>
      </vt:variant>
      <vt:variant>
        <vt:i4>5</vt:i4>
      </vt:variant>
      <vt:variant>
        <vt:lpwstr/>
      </vt:variant>
      <vt:variant>
        <vt:lpwstr>_Toc372725061</vt:lpwstr>
      </vt:variant>
      <vt:variant>
        <vt:i4>1310771</vt:i4>
      </vt:variant>
      <vt:variant>
        <vt:i4>692</vt:i4>
      </vt:variant>
      <vt:variant>
        <vt:i4>0</vt:i4>
      </vt:variant>
      <vt:variant>
        <vt:i4>5</vt:i4>
      </vt:variant>
      <vt:variant>
        <vt:lpwstr/>
      </vt:variant>
      <vt:variant>
        <vt:lpwstr>_Toc372725060</vt:lpwstr>
      </vt:variant>
      <vt:variant>
        <vt:i4>1507379</vt:i4>
      </vt:variant>
      <vt:variant>
        <vt:i4>686</vt:i4>
      </vt:variant>
      <vt:variant>
        <vt:i4>0</vt:i4>
      </vt:variant>
      <vt:variant>
        <vt:i4>5</vt:i4>
      </vt:variant>
      <vt:variant>
        <vt:lpwstr/>
      </vt:variant>
      <vt:variant>
        <vt:lpwstr>_Toc372725059</vt:lpwstr>
      </vt:variant>
      <vt:variant>
        <vt:i4>1507379</vt:i4>
      </vt:variant>
      <vt:variant>
        <vt:i4>680</vt:i4>
      </vt:variant>
      <vt:variant>
        <vt:i4>0</vt:i4>
      </vt:variant>
      <vt:variant>
        <vt:i4>5</vt:i4>
      </vt:variant>
      <vt:variant>
        <vt:lpwstr/>
      </vt:variant>
      <vt:variant>
        <vt:lpwstr>_Toc372725058</vt:lpwstr>
      </vt:variant>
      <vt:variant>
        <vt:i4>1507379</vt:i4>
      </vt:variant>
      <vt:variant>
        <vt:i4>674</vt:i4>
      </vt:variant>
      <vt:variant>
        <vt:i4>0</vt:i4>
      </vt:variant>
      <vt:variant>
        <vt:i4>5</vt:i4>
      </vt:variant>
      <vt:variant>
        <vt:lpwstr/>
      </vt:variant>
      <vt:variant>
        <vt:lpwstr>_Toc372725057</vt:lpwstr>
      </vt:variant>
      <vt:variant>
        <vt:i4>1507379</vt:i4>
      </vt:variant>
      <vt:variant>
        <vt:i4>668</vt:i4>
      </vt:variant>
      <vt:variant>
        <vt:i4>0</vt:i4>
      </vt:variant>
      <vt:variant>
        <vt:i4>5</vt:i4>
      </vt:variant>
      <vt:variant>
        <vt:lpwstr/>
      </vt:variant>
      <vt:variant>
        <vt:lpwstr>_Toc372725056</vt:lpwstr>
      </vt:variant>
      <vt:variant>
        <vt:i4>1507379</vt:i4>
      </vt:variant>
      <vt:variant>
        <vt:i4>662</vt:i4>
      </vt:variant>
      <vt:variant>
        <vt:i4>0</vt:i4>
      </vt:variant>
      <vt:variant>
        <vt:i4>5</vt:i4>
      </vt:variant>
      <vt:variant>
        <vt:lpwstr/>
      </vt:variant>
      <vt:variant>
        <vt:lpwstr>_Toc372725055</vt:lpwstr>
      </vt:variant>
      <vt:variant>
        <vt:i4>1507379</vt:i4>
      </vt:variant>
      <vt:variant>
        <vt:i4>656</vt:i4>
      </vt:variant>
      <vt:variant>
        <vt:i4>0</vt:i4>
      </vt:variant>
      <vt:variant>
        <vt:i4>5</vt:i4>
      </vt:variant>
      <vt:variant>
        <vt:lpwstr/>
      </vt:variant>
      <vt:variant>
        <vt:lpwstr>_Toc372725054</vt:lpwstr>
      </vt:variant>
      <vt:variant>
        <vt:i4>1507379</vt:i4>
      </vt:variant>
      <vt:variant>
        <vt:i4>650</vt:i4>
      </vt:variant>
      <vt:variant>
        <vt:i4>0</vt:i4>
      </vt:variant>
      <vt:variant>
        <vt:i4>5</vt:i4>
      </vt:variant>
      <vt:variant>
        <vt:lpwstr/>
      </vt:variant>
      <vt:variant>
        <vt:lpwstr>_Toc372725053</vt:lpwstr>
      </vt:variant>
      <vt:variant>
        <vt:i4>1507379</vt:i4>
      </vt:variant>
      <vt:variant>
        <vt:i4>644</vt:i4>
      </vt:variant>
      <vt:variant>
        <vt:i4>0</vt:i4>
      </vt:variant>
      <vt:variant>
        <vt:i4>5</vt:i4>
      </vt:variant>
      <vt:variant>
        <vt:lpwstr/>
      </vt:variant>
      <vt:variant>
        <vt:lpwstr>_Toc372725052</vt:lpwstr>
      </vt:variant>
      <vt:variant>
        <vt:i4>1507379</vt:i4>
      </vt:variant>
      <vt:variant>
        <vt:i4>638</vt:i4>
      </vt:variant>
      <vt:variant>
        <vt:i4>0</vt:i4>
      </vt:variant>
      <vt:variant>
        <vt:i4>5</vt:i4>
      </vt:variant>
      <vt:variant>
        <vt:lpwstr/>
      </vt:variant>
      <vt:variant>
        <vt:lpwstr>_Toc372725051</vt:lpwstr>
      </vt:variant>
      <vt:variant>
        <vt:i4>1507379</vt:i4>
      </vt:variant>
      <vt:variant>
        <vt:i4>632</vt:i4>
      </vt:variant>
      <vt:variant>
        <vt:i4>0</vt:i4>
      </vt:variant>
      <vt:variant>
        <vt:i4>5</vt:i4>
      </vt:variant>
      <vt:variant>
        <vt:lpwstr/>
      </vt:variant>
      <vt:variant>
        <vt:lpwstr>_Toc372725050</vt:lpwstr>
      </vt:variant>
      <vt:variant>
        <vt:i4>1441843</vt:i4>
      </vt:variant>
      <vt:variant>
        <vt:i4>626</vt:i4>
      </vt:variant>
      <vt:variant>
        <vt:i4>0</vt:i4>
      </vt:variant>
      <vt:variant>
        <vt:i4>5</vt:i4>
      </vt:variant>
      <vt:variant>
        <vt:lpwstr/>
      </vt:variant>
      <vt:variant>
        <vt:lpwstr>_Toc372725049</vt:lpwstr>
      </vt:variant>
      <vt:variant>
        <vt:i4>1441843</vt:i4>
      </vt:variant>
      <vt:variant>
        <vt:i4>620</vt:i4>
      </vt:variant>
      <vt:variant>
        <vt:i4>0</vt:i4>
      </vt:variant>
      <vt:variant>
        <vt:i4>5</vt:i4>
      </vt:variant>
      <vt:variant>
        <vt:lpwstr/>
      </vt:variant>
      <vt:variant>
        <vt:lpwstr>_Toc372725048</vt:lpwstr>
      </vt:variant>
      <vt:variant>
        <vt:i4>1441843</vt:i4>
      </vt:variant>
      <vt:variant>
        <vt:i4>614</vt:i4>
      </vt:variant>
      <vt:variant>
        <vt:i4>0</vt:i4>
      </vt:variant>
      <vt:variant>
        <vt:i4>5</vt:i4>
      </vt:variant>
      <vt:variant>
        <vt:lpwstr/>
      </vt:variant>
      <vt:variant>
        <vt:lpwstr>_Toc372725047</vt:lpwstr>
      </vt:variant>
      <vt:variant>
        <vt:i4>1441843</vt:i4>
      </vt:variant>
      <vt:variant>
        <vt:i4>608</vt:i4>
      </vt:variant>
      <vt:variant>
        <vt:i4>0</vt:i4>
      </vt:variant>
      <vt:variant>
        <vt:i4>5</vt:i4>
      </vt:variant>
      <vt:variant>
        <vt:lpwstr/>
      </vt:variant>
      <vt:variant>
        <vt:lpwstr>_Toc372725046</vt:lpwstr>
      </vt:variant>
      <vt:variant>
        <vt:i4>1441843</vt:i4>
      </vt:variant>
      <vt:variant>
        <vt:i4>602</vt:i4>
      </vt:variant>
      <vt:variant>
        <vt:i4>0</vt:i4>
      </vt:variant>
      <vt:variant>
        <vt:i4>5</vt:i4>
      </vt:variant>
      <vt:variant>
        <vt:lpwstr/>
      </vt:variant>
      <vt:variant>
        <vt:lpwstr>_Toc372725045</vt:lpwstr>
      </vt:variant>
      <vt:variant>
        <vt:i4>1441843</vt:i4>
      </vt:variant>
      <vt:variant>
        <vt:i4>596</vt:i4>
      </vt:variant>
      <vt:variant>
        <vt:i4>0</vt:i4>
      </vt:variant>
      <vt:variant>
        <vt:i4>5</vt:i4>
      </vt:variant>
      <vt:variant>
        <vt:lpwstr/>
      </vt:variant>
      <vt:variant>
        <vt:lpwstr>_Toc372725044</vt:lpwstr>
      </vt:variant>
      <vt:variant>
        <vt:i4>1441843</vt:i4>
      </vt:variant>
      <vt:variant>
        <vt:i4>590</vt:i4>
      </vt:variant>
      <vt:variant>
        <vt:i4>0</vt:i4>
      </vt:variant>
      <vt:variant>
        <vt:i4>5</vt:i4>
      </vt:variant>
      <vt:variant>
        <vt:lpwstr/>
      </vt:variant>
      <vt:variant>
        <vt:lpwstr>_Toc372725043</vt:lpwstr>
      </vt:variant>
      <vt:variant>
        <vt:i4>1441843</vt:i4>
      </vt:variant>
      <vt:variant>
        <vt:i4>584</vt:i4>
      </vt:variant>
      <vt:variant>
        <vt:i4>0</vt:i4>
      </vt:variant>
      <vt:variant>
        <vt:i4>5</vt:i4>
      </vt:variant>
      <vt:variant>
        <vt:lpwstr/>
      </vt:variant>
      <vt:variant>
        <vt:lpwstr>_Toc372725042</vt:lpwstr>
      </vt:variant>
      <vt:variant>
        <vt:i4>1441843</vt:i4>
      </vt:variant>
      <vt:variant>
        <vt:i4>578</vt:i4>
      </vt:variant>
      <vt:variant>
        <vt:i4>0</vt:i4>
      </vt:variant>
      <vt:variant>
        <vt:i4>5</vt:i4>
      </vt:variant>
      <vt:variant>
        <vt:lpwstr/>
      </vt:variant>
      <vt:variant>
        <vt:lpwstr>_Toc372725041</vt:lpwstr>
      </vt:variant>
      <vt:variant>
        <vt:i4>1441843</vt:i4>
      </vt:variant>
      <vt:variant>
        <vt:i4>572</vt:i4>
      </vt:variant>
      <vt:variant>
        <vt:i4>0</vt:i4>
      </vt:variant>
      <vt:variant>
        <vt:i4>5</vt:i4>
      </vt:variant>
      <vt:variant>
        <vt:lpwstr/>
      </vt:variant>
      <vt:variant>
        <vt:lpwstr>_Toc372725040</vt:lpwstr>
      </vt:variant>
      <vt:variant>
        <vt:i4>1114163</vt:i4>
      </vt:variant>
      <vt:variant>
        <vt:i4>566</vt:i4>
      </vt:variant>
      <vt:variant>
        <vt:i4>0</vt:i4>
      </vt:variant>
      <vt:variant>
        <vt:i4>5</vt:i4>
      </vt:variant>
      <vt:variant>
        <vt:lpwstr/>
      </vt:variant>
      <vt:variant>
        <vt:lpwstr>_Toc372725039</vt:lpwstr>
      </vt:variant>
      <vt:variant>
        <vt:i4>1114163</vt:i4>
      </vt:variant>
      <vt:variant>
        <vt:i4>560</vt:i4>
      </vt:variant>
      <vt:variant>
        <vt:i4>0</vt:i4>
      </vt:variant>
      <vt:variant>
        <vt:i4>5</vt:i4>
      </vt:variant>
      <vt:variant>
        <vt:lpwstr/>
      </vt:variant>
      <vt:variant>
        <vt:lpwstr>_Toc372725038</vt:lpwstr>
      </vt:variant>
      <vt:variant>
        <vt:i4>1114163</vt:i4>
      </vt:variant>
      <vt:variant>
        <vt:i4>554</vt:i4>
      </vt:variant>
      <vt:variant>
        <vt:i4>0</vt:i4>
      </vt:variant>
      <vt:variant>
        <vt:i4>5</vt:i4>
      </vt:variant>
      <vt:variant>
        <vt:lpwstr/>
      </vt:variant>
      <vt:variant>
        <vt:lpwstr>_Toc372725037</vt:lpwstr>
      </vt:variant>
      <vt:variant>
        <vt:i4>1114163</vt:i4>
      </vt:variant>
      <vt:variant>
        <vt:i4>548</vt:i4>
      </vt:variant>
      <vt:variant>
        <vt:i4>0</vt:i4>
      </vt:variant>
      <vt:variant>
        <vt:i4>5</vt:i4>
      </vt:variant>
      <vt:variant>
        <vt:lpwstr/>
      </vt:variant>
      <vt:variant>
        <vt:lpwstr>_Toc372725036</vt:lpwstr>
      </vt:variant>
      <vt:variant>
        <vt:i4>1114163</vt:i4>
      </vt:variant>
      <vt:variant>
        <vt:i4>542</vt:i4>
      </vt:variant>
      <vt:variant>
        <vt:i4>0</vt:i4>
      </vt:variant>
      <vt:variant>
        <vt:i4>5</vt:i4>
      </vt:variant>
      <vt:variant>
        <vt:lpwstr/>
      </vt:variant>
      <vt:variant>
        <vt:lpwstr>_Toc372725035</vt:lpwstr>
      </vt:variant>
      <vt:variant>
        <vt:i4>1114163</vt:i4>
      </vt:variant>
      <vt:variant>
        <vt:i4>536</vt:i4>
      </vt:variant>
      <vt:variant>
        <vt:i4>0</vt:i4>
      </vt:variant>
      <vt:variant>
        <vt:i4>5</vt:i4>
      </vt:variant>
      <vt:variant>
        <vt:lpwstr/>
      </vt:variant>
      <vt:variant>
        <vt:lpwstr>_Toc372725034</vt:lpwstr>
      </vt:variant>
      <vt:variant>
        <vt:i4>1114163</vt:i4>
      </vt:variant>
      <vt:variant>
        <vt:i4>530</vt:i4>
      </vt:variant>
      <vt:variant>
        <vt:i4>0</vt:i4>
      </vt:variant>
      <vt:variant>
        <vt:i4>5</vt:i4>
      </vt:variant>
      <vt:variant>
        <vt:lpwstr/>
      </vt:variant>
      <vt:variant>
        <vt:lpwstr>_Toc372725033</vt:lpwstr>
      </vt:variant>
      <vt:variant>
        <vt:i4>1114163</vt:i4>
      </vt:variant>
      <vt:variant>
        <vt:i4>524</vt:i4>
      </vt:variant>
      <vt:variant>
        <vt:i4>0</vt:i4>
      </vt:variant>
      <vt:variant>
        <vt:i4>5</vt:i4>
      </vt:variant>
      <vt:variant>
        <vt:lpwstr/>
      </vt:variant>
      <vt:variant>
        <vt:lpwstr>_Toc372725032</vt:lpwstr>
      </vt:variant>
      <vt:variant>
        <vt:i4>1114163</vt:i4>
      </vt:variant>
      <vt:variant>
        <vt:i4>518</vt:i4>
      </vt:variant>
      <vt:variant>
        <vt:i4>0</vt:i4>
      </vt:variant>
      <vt:variant>
        <vt:i4>5</vt:i4>
      </vt:variant>
      <vt:variant>
        <vt:lpwstr/>
      </vt:variant>
      <vt:variant>
        <vt:lpwstr>_Toc372725031</vt:lpwstr>
      </vt:variant>
      <vt:variant>
        <vt:i4>1114163</vt:i4>
      </vt:variant>
      <vt:variant>
        <vt:i4>512</vt:i4>
      </vt:variant>
      <vt:variant>
        <vt:i4>0</vt:i4>
      </vt:variant>
      <vt:variant>
        <vt:i4>5</vt:i4>
      </vt:variant>
      <vt:variant>
        <vt:lpwstr/>
      </vt:variant>
      <vt:variant>
        <vt:lpwstr>_Toc372725030</vt:lpwstr>
      </vt:variant>
      <vt:variant>
        <vt:i4>1048627</vt:i4>
      </vt:variant>
      <vt:variant>
        <vt:i4>506</vt:i4>
      </vt:variant>
      <vt:variant>
        <vt:i4>0</vt:i4>
      </vt:variant>
      <vt:variant>
        <vt:i4>5</vt:i4>
      </vt:variant>
      <vt:variant>
        <vt:lpwstr/>
      </vt:variant>
      <vt:variant>
        <vt:lpwstr>_Toc372725029</vt:lpwstr>
      </vt:variant>
      <vt:variant>
        <vt:i4>1048627</vt:i4>
      </vt:variant>
      <vt:variant>
        <vt:i4>500</vt:i4>
      </vt:variant>
      <vt:variant>
        <vt:i4>0</vt:i4>
      </vt:variant>
      <vt:variant>
        <vt:i4>5</vt:i4>
      </vt:variant>
      <vt:variant>
        <vt:lpwstr/>
      </vt:variant>
      <vt:variant>
        <vt:lpwstr>_Toc372725028</vt:lpwstr>
      </vt:variant>
      <vt:variant>
        <vt:i4>1048627</vt:i4>
      </vt:variant>
      <vt:variant>
        <vt:i4>494</vt:i4>
      </vt:variant>
      <vt:variant>
        <vt:i4>0</vt:i4>
      </vt:variant>
      <vt:variant>
        <vt:i4>5</vt:i4>
      </vt:variant>
      <vt:variant>
        <vt:lpwstr/>
      </vt:variant>
      <vt:variant>
        <vt:lpwstr>_Toc372725027</vt:lpwstr>
      </vt:variant>
      <vt:variant>
        <vt:i4>1048627</vt:i4>
      </vt:variant>
      <vt:variant>
        <vt:i4>488</vt:i4>
      </vt:variant>
      <vt:variant>
        <vt:i4>0</vt:i4>
      </vt:variant>
      <vt:variant>
        <vt:i4>5</vt:i4>
      </vt:variant>
      <vt:variant>
        <vt:lpwstr/>
      </vt:variant>
      <vt:variant>
        <vt:lpwstr>_Toc372725026</vt:lpwstr>
      </vt:variant>
      <vt:variant>
        <vt:i4>1048627</vt:i4>
      </vt:variant>
      <vt:variant>
        <vt:i4>482</vt:i4>
      </vt:variant>
      <vt:variant>
        <vt:i4>0</vt:i4>
      </vt:variant>
      <vt:variant>
        <vt:i4>5</vt:i4>
      </vt:variant>
      <vt:variant>
        <vt:lpwstr/>
      </vt:variant>
      <vt:variant>
        <vt:lpwstr>_Toc372725025</vt:lpwstr>
      </vt:variant>
      <vt:variant>
        <vt:i4>1048627</vt:i4>
      </vt:variant>
      <vt:variant>
        <vt:i4>476</vt:i4>
      </vt:variant>
      <vt:variant>
        <vt:i4>0</vt:i4>
      </vt:variant>
      <vt:variant>
        <vt:i4>5</vt:i4>
      </vt:variant>
      <vt:variant>
        <vt:lpwstr/>
      </vt:variant>
      <vt:variant>
        <vt:lpwstr>_Toc372725024</vt:lpwstr>
      </vt:variant>
      <vt:variant>
        <vt:i4>1048627</vt:i4>
      </vt:variant>
      <vt:variant>
        <vt:i4>470</vt:i4>
      </vt:variant>
      <vt:variant>
        <vt:i4>0</vt:i4>
      </vt:variant>
      <vt:variant>
        <vt:i4>5</vt:i4>
      </vt:variant>
      <vt:variant>
        <vt:lpwstr/>
      </vt:variant>
      <vt:variant>
        <vt:lpwstr>_Toc372725023</vt:lpwstr>
      </vt:variant>
      <vt:variant>
        <vt:i4>1048627</vt:i4>
      </vt:variant>
      <vt:variant>
        <vt:i4>464</vt:i4>
      </vt:variant>
      <vt:variant>
        <vt:i4>0</vt:i4>
      </vt:variant>
      <vt:variant>
        <vt:i4>5</vt:i4>
      </vt:variant>
      <vt:variant>
        <vt:lpwstr/>
      </vt:variant>
      <vt:variant>
        <vt:lpwstr>_Toc372725022</vt:lpwstr>
      </vt:variant>
      <vt:variant>
        <vt:i4>1048627</vt:i4>
      </vt:variant>
      <vt:variant>
        <vt:i4>458</vt:i4>
      </vt:variant>
      <vt:variant>
        <vt:i4>0</vt:i4>
      </vt:variant>
      <vt:variant>
        <vt:i4>5</vt:i4>
      </vt:variant>
      <vt:variant>
        <vt:lpwstr/>
      </vt:variant>
      <vt:variant>
        <vt:lpwstr>_Toc372725021</vt:lpwstr>
      </vt:variant>
      <vt:variant>
        <vt:i4>1048627</vt:i4>
      </vt:variant>
      <vt:variant>
        <vt:i4>452</vt:i4>
      </vt:variant>
      <vt:variant>
        <vt:i4>0</vt:i4>
      </vt:variant>
      <vt:variant>
        <vt:i4>5</vt:i4>
      </vt:variant>
      <vt:variant>
        <vt:lpwstr/>
      </vt:variant>
      <vt:variant>
        <vt:lpwstr>_Toc372725020</vt:lpwstr>
      </vt:variant>
      <vt:variant>
        <vt:i4>1245235</vt:i4>
      </vt:variant>
      <vt:variant>
        <vt:i4>446</vt:i4>
      </vt:variant>
      <vt:variant>
        <vt:i4>0</vt:i4>
      </vt:variant>
      <vt:variant>
        <vt:i4>5</vt:i4>
      </vt:variant>
      <vt:variant>
        <vt:lpwstr/>
      </vt:variant>
      <vt:variant>
        <vt:lpwstr>_Toc372725019</vt:lpwstr>
      </vt:variant>
      <vt:variant>
        <vt:i4>1245235</vt:i4>
      </vt:variant>
      <vt:variant>
        <vt:i4>440</vt:i4>
      </vt:variant>
      <vt:variant>
        <vt:i4>0</vt:i4>
      </vt:variant>
      <vt:variant>
        <vt:i4>5</vt:i4>
      </vt:variant>
      <vt:variant>
        <vt:lpwstr/>
      </vt:variant>
      <vt:variant>
        <vt:lpwstr>_Toc372725018</vt:lpwstr>
      </vt:variant>
      <vt:variant>
        <vt:i4>1245235</vt:i4>
      </vt:variant>
      <vt:variant>
        <vt:i4>434</vt:i4>
      </vt:variant>
      <vt:variant>
        <vt:i4>0</vt:i4>
      </vt:variant>
      <vt:variant>
        <vt:i4>5</vt:i4>
      </vt:variant>
      <vt:variant>
        <vt:lpwstr/>
      </vt:variant>
      <vt:variant>
        <vt:lpwstr>_Toc372725017</vt:lpwstr>
      </vt:variant>
      <vt:variant>
        <vt:i4>1245235</vt:i4>
      </vt:variant>
      <vt:variant>
        <vt:i4>428</vt:i4>
      </vt:variant>
      <vt:variant>
        <vt:i4>0</vt:i4>
      </vt:variant>
      <vt:variant>
        <vt:i4>5</vt:i4>
      </vt:variant>
      <vt:variant>
        <vt:lpwstr/>
      </vt:variant>
      <vt:variant>
        <vt:lpwstr>_Toc372725016</vt:lpwstr>
      </vt:variant>
      <vt:variant>
        <vt:i4>1245235</vt:i4>
      </vt:variant>
      <vt:variant>
        <vt:i4>422</vt:i4>
      </vt:variant>
      <vt:variant>
        <vt:i4>0</vt:i4>
      </vt:variant>
      <vt:variant>
        <vt:i4>5</vt:i4>
      </vt:variant>
      <vt:variant>
        <vt:lpwstr/>
      </vt:variant>
      <vt:variant>
        <vt:lpwstr>_Toc372725015</vt:lpwstr>
      </vt:variant>
      <vt:variant>
        <vt:i4>1245235</vt:i4>
      </vt:variant>
      <vt:variant>
        <vt:i4>416</vt:i4>
      </vt:variant>
      <vt:variant>
        <vt:i4>0</vt:i4>
      </vt:variant>
      <vt:variant>
        <vt:i4>5</vt:i4>
      </vt:variant>
      <vt:variant>
        <vt:lpwstr/>
      </vt:variant>
      <vt:variant>
        <vt:lpwstr>_Toc372725014</vt:lpwstr>
      </vt:variant>
      <vt:variant>
        <vt:i4>1245235</vt:i4>
      </vt:variant>
      <vt:variant>
        <vt:i4>410</vt:i4>
      </vt:variant>
      <vt:variant>
        <vt:i4>0</vt:i4>
      </vt:variant>
      <vt:variant>
        <vt:i4>5</vt:i4>
      </vt:variant>
      <vt:variant>
        <vt:lpwstr/>
      </vt:variant>
      <vt:variant>
        <vt:lpwstr>_Toc372725013</vt:lpwstr>
      </vt:variant>
      <vt:variant>
        <vt:i4>1245235</vt:i4>
      </vt:variant>
      <vt:variant>
        <vt:i4>404</vt:i4>
      </vt:variant>
      <vt:variant>
        <vt:i4>0</vt:i4>
      </vt:variant>
      <vt:variant>
        <vt:i4>5</vt:i4>
      </vt:variant>
      <vt:variant>
        <vt:lpwstr/>
      </vt:variant>
      <vt:variant>
        <vt:lpwstr>_Toc372725012</vt:lpwstr>
      </vt:variant>
      <vt:variant>
        <vt:i4>1245235</vt:i4>
      </vt:variant>
      <vt:variant>
        <vt:i4>398</vt:i4>
      </vt:variant>
      <vt:variant>
        <vt:i4>0</vt:i4>
      </vt:variant>
      <vt:variant>
        <vt:i4>5</vt:i4>
      </vt:variant>
      <vt:variant>
        <vt:lpwstr/>
      </vt:variant>
      <vt:variant>
        <vt:lpwstr>_Toc372725011</vt:lpwstr>
      </vt:variant>
      <vt:variant>
        <vt:i4>1245235</vt:i4>
      </vt:variant>
      <vt:variant>
        <vt:i4>392</vt:i4>
      </vt:variant>
      <vt:variant>
        <vt:i4>0</vt:i4>
      </vt:variant>
      <vt:variant>
        <vt:i4>5</vt:i4>
      </vt:variant>
      <vt:variant>
        <vt:lpwstr/>
      </vt:variant>
      <vt:variant>
        <vt:lpwstr>_Toc372725010</vt:lpwstr>
      </vt:variant>
      <vt:variant>
        <vt:i4>1179699</vt:i4>
      </vt:variant>
      <vt:variant>
        <vt:i4>386</vt:i4>
      </vt:variant>
      <vt:variant>
        <vt:i4>0</vt:i4>
      </vt:variant>
      <vt:variant>
        <vt:i4>5</vt:i4>
      </vt:variant>
      <vt:variant>
        <vt:lpwstr/>
      </vt:variant>
      <vt:variant>
        <vt:lpwstr>_Toc372725009</vt:lpwstr>
      </vt:variant>
      <vt:variant>
        <vt:i4>1179699</vt:i4>
      </vt:variant>
      <vt:variant>
        <vt:i4>380</vt:i4>
      </vt:variant>
      <vt:variant>
        <vt:i4>0</vt:i4>
      </vt:variant>
      <vt:variant>
        <vt:i4>5</vt:i4>
      </vt:variant>
      <vt:variant>
        <vt:lpwstr/>
      </vt:variant>
      <vt:variant>
        <vt:lpwstr>_Toc372725008</vt:lpwstr>
      </vt:variant>
      <vt:variant>
        <vt:i4>1179699</vt:i4>
      </vt:variant>
      <vt:variant>
        <vt:i4>374</vt:i4>
      </vt:variant>
      <vt:variant>
        <vt:i4>0</vt:i4>
      </vt:variant>
      <vt:variant>
        <vt:i4>5</vt:i4>
      </vt:variant>
      <vt:variant>
        <vt:lpwstr/>
      </vt:variant>
      <vt:variant>
        <vt:lpwstr>_Toc372725007</vt:lpwstr>
      </vt:variant>
      <vt:variant>
        <vt:i4>1179699</vt:i4>
      </vt:variant>
      <vt:variant>
        <vt:i4>368</vt:i4>
      </vt:variant>
      <vt:variant>
        <vt:i4>0</vt:i4>
      </vt:variant>
      <vt:variant>
        <vt:i4>5</vt:i4>
      </vt:variant>
      <vt:variant>
        <vt:lpwstr/>
      </vt:variant>
      <vt:variant>
        <vt:lpwstr>_Toc372725006</vt:lpwstr>
      </vt:variant>
      <vt:variant>
        <vt:i4>1179699</vt:i4>
      </vt:variant>
      <vt:variant>
        <vt:i4>362</vt:i4>
      </vt:variant>
      <vt:variant>
        <vt:i4>0</vt:i4>
      </vt:variant>
      <vt:variant>
        <vt:i4>5</vt:i4>
      </vt:variant>
      <vt:variant>
        <vt:lpwstr/>
      </vt:variant>
      <vt:variant>
        <vt:lpwstr>_Toc372725005</vt:lpwstr>
      </vt:variant>
      <vt:variant>
        <vt:i4>1179699</vt:i4>
      </vt:variant>
      <vt:variant>
        <vt:i4>356</vt:i4>
      </vt:variant>
      <vt:variant>
        <vt:i4>0</vt:i4>
      </vt:variant>
      <vt:variant>
        <vt:i4>5</vt:i4>
      </vt:variant>
      <vt:variant>
        <vt:lpwstr/>
      </vt:variant>
      <vt:variant>
        <vt:lpwstr>_Toc372725004</vt:lpwstr>
      </vt:variant>
      <vt:variant>
        <vt:i4>1179699</vt:i4>
      </vt:variant>
      <vt:variant>
        <vt:i4>350</vt:i4>
      </vt:variant>
      <vt:variant>
        <vt:i4>0</vt:i4>
      </vt:variant>
      <vt:variant>
        <vt:i4>5</vt:i4>
      </vt:variant>
      <vt:variant>
        <vt:lpwstr/>
      </vt:variant>
      <vt:variant>
        <vt:lpwstr>_Toc372725003</vt:lpwstr>
      </vt:variant>
      <vt:variant>
        <vt:i4>1179699</vt:i4>
      </vt:variant>
      <vt:variant>
        <vt:i4>344</vt:i4>
      </vt:variant>
      <vt:variant>
        <vt:i4>0</vt:i4>
      </vt:variant>
      <vt:variant>
        <vt:i4>5</vt:i4>
      </vt:variant>
      <vt:variant>
        <vt:lpwstr/>
      </vt:variant>
      <vt:variant>
        <vt:lpwstr>_Toc372725002</vt:lpwstr>
      </vt:variant>
      <vt:variant>
        <vt:i4>1179699</vt:i4>
      </vt:variant>
      <vt:variant>
        <vt:i4>338</vt:i4>
      </vt:variant>
      <vt:variant>
        <vt:i4>0</vt:i4>
      </vt:variant>
      <vt:variant>
        <vt:i4>5</vt:i4>
      </vt:variant>
      <vt:variant>
        <vt:lpwstr/>
      </vt:variant>
      <vt:variant>
        <vt:lpwstr>_Toc372725001</vt:lpwstr>
      </vt:variant>
      <vt:variant>
        <vt:i4>1179699</vt:i4>
      </vt:variant>
      <vt:variant>
        <vt:i4>332</vt:i4>
      </vt:variant>
      <vt:variant>
        <vt:i4>0</vt:i4>
      </vt:variant>
      <vt:variant>
        <vt:i4>5</vt:i4>
      </vt:variant>
      <vt:variant>
        <vt:lpwstr/>
      </vt:variant>
      <vt:variant>
        <vt:lpwstr>_Toc372725000</vt:lpwstr>
      </vt:variant>
      <vt:variant>
        <vt:i4>1703994</vt:i4>
      </vt:variant>
      <vt:variant>
        <vt:i4>326</vt:i4>
      </vt:variant>
      <vt:variant>
        <vt:i4>0</vt:i4>
      </vt:variant>
      <vt:variant>
        <vt:i4>5</vt:i4>
      </vt:variant>
      <vt:variant>
        <vt:lpwstr/>
      </vt:variant>
      <vt:variant>
        <vt:lpwstr>_Toc372724999</vt:lpwstr>
      </vt:variant>
      <vt:variant>
        <vt:i4>1703994</vt:i4>
      </vt:variant>
      <vt:variant>
        <vt:i4>320</vt:i4>
      </vt:variant>
      <vt:variant>
        <vt:i4>0</vt:i4>
      </vt:variant>
      <vt:variant>
        <vt:i4>5</vt:i4>
      </vt:variant>
      <vt:variant>
        <vt:lpwstr/>
      </vt:variant>
      <vt:variant>
        <vt:lpwstr>_Toc372724998</vt:lpwstr>
      </vt:variant>
      <vt:variant>
        <vt:i4>1703994</vt:i4>
      </vt:variant>
      <vt:variant>
        <vt:i4>311</vt:i4>
      </vt:variant>
      <vt:variant>
        <vt:i4>0</vt:i4>
      </vt:variant>
      <vt:variant>
        <vt:i4>5</vt:i4>
      </vt:variant>
      <vt:variant>
        <vt:lpwstr/>
      </vt:variant>
      <vt:variant>
        <vt:lpwstr>_Toc372724997</vt:lpwstr>
      </vt:variant>
      <vt:variant>
        <vt:i4>1703994</vt:i4>
      </vt:variant>
      <vt:variant>
        <vt:i4>305</vt:i4>
      </vt:variant>
      <vt:variant>
        <vt:i4>0</vt:i4>
      </vt:variant>
      <vt:variant>
        <vt:i4>5</vt:i4>
      </vt:variant>
      <vt:variant>
        <vt:lpwstr/>
      </vt:variant>
      <vt:variant>
        <vt:lpwstr>_Toc372724996</vt:lpwstr>
      </vt:variant>
      <vt:variant>
        <vt:i4>1703994</vt:i4>
      </vt:variant>
      <vt:variant>
        <vt:i4>299</vt:i4>
      </vt:variant>
      <vt:variant>
        <vt:i4>0</vt:i4>
      </vt:variant>
      <vt:variant>
        <vt:i4>5</vt:i4>
      </vt:variant>
      <vt:variant>
        <vt:lpwstr/>
      </vt:variant>
      <vt:variant>
        <vt:lpwstr>_Toc372724995</vt:lpwstr>
      </vt:variant>
      <vt:variant>
        <vt:i4>1703994</vt:i4>
      </vt:variant>
      <vt:variant>
        <vt:i4>293</vt:i4>
      </vt:variant>
      <vt:variant>
        <vt:i4>0</vt:i4>
      </vt:variant>
      <vt:variant>
        <vt:i4>5</vt:i4>
      </vt:variant>
      <vt:variant>
        <vt:lpwstr/>
      </vt:variant>
      <vt:variant>
        <vt:lpwstr>_Toc372724994</vt:lpwstr>
      </vt:variant>
      <vt:variant>
        <vt:i4>1703994</vt:i4>
      </vt:variant>
      <vt:variant>
        <vt:i4>287</vt:i4>
      </vt:variant>
      <vt:variant>
        <vt:i4>0</vt:i4>
      </vt:variant>
      <vt:variant>
        <vt:i4>5</vt:i4>
      </vt:variant>
      <vt:variant>
        <vt:lpwstr/>
      </vt:variant>
      <vt:variant>
        <vt:lpwstr>_Toc372724993</vt:lpwstr>
      </vt:variant>
      <vt:variant>
        <vt:i4>1703994</vt:i4>
      </vt:variant>
      <vt:variant>
        <vt:i4>281</vt:i4>
      </vt:variant>
      <vt:variant>
        <vt:i4>0</vt:i4>
      </vt:variant>
      <vt:variant>
        <vt:i4>5</vt:i4>
      </vt:variant>
      <vt:variant>
        <vt:lpwstr/>
      </vt:variant>
      <vt:variant>
        <vt:lpwstr>_Toc372724992</vt:lpwstr>
      </vt:variant>
      <vt:variant>
        <vt:i4>1703994</vt:i4>
      </vt:variant>
      <vt:variant>
        <vt:i4>275</vt:i4>
      </vt:variant>
      <vt:variant>
        <vt:i4>0</vt:i4>
      </vt:variant>
      <vt:variant>
        <vt:i4>5</vt:i4>
      </vt:variant>
      <vt:variant>
        <vt:lpwstr/>
      </vt:variant>
      <vt:variant>
        <vt:lpwstr>_Toc372724991</vt:lpwstr>
      </vt:variant>
      <vt:variant>
        <vt:i4>1703994</vt:i4>
      </vt:variant>
      <vt:variant>
        <vt:i4>269</vt:i4>
      </vt:variant>
      <vt:variant>
        <vt:i4>0</vt:i4>
      </vt:variant>
      <vt:variant>
        <vt:i4>5</vt:i4>
      </vt:variant>
      <vt:variant>
        <vt:lpwstr/>
      </vt:variant>
      <vt:variant>
        <vt:lpwstr>_Toc372724990</vt:lpwstr>
      </vt:variant>
      <vt:variant>
        <vt:i4>1769530</vt:i4>
      </vt:variant>
      <vt:variant>
        <vt:i4>263</vt:i4>
      </vt:variant>
      <vt:variant>
        <vt:i4>0</vt:i4>
      </vt:variant>
      <vt:variant>
        <vt:i4>5</vt:i4>
      </vt:variant>
      <vt:variant>
        <vt:lpwstr/>
      </vt:variant>
      <vt:variant>
        <vt:lpwstr>_Toc372724989</vt:lpwstr>
      </vt:variant>
      <vt:variant>
        <vt:i4>1769530</vt:i4>
      </vt:variant>
      <vt:variant>
        <vt:i4>257</vt:i4>
      </vt:variant>
      <vt:variant>
        <vt:i4>0</vt:i4>
      </vt:variant>
      <vt:variant>
        <vt:i4>5</vt:i4>
      </vt:variant>
      <vt:variant>
        <vt:lpwstr/>
      </vt:variant>
      <vt:variant>
        <vt:lpwstr>_Toc372724988</vt:lpwstr>
      </vt:variant>
      <vt:variant>
        <vt:i4>1769530</vt:i4>
      </vt:variant>
      <vt:variant>
        <vt:i4>248</vt:i4>
      </vt:variant>
      <vt:variant>
        <vt:i4>0</vt:i4>
      </vt:variant>
      <vt:variant>
        <vt:i4>5</vt:i4>
      </vt:variant>
      <vt:variant>
        <vt:lpwstr/>
      </vt:variant>
      <vt:variant>
        <vt:lpwstr>_Toc372724987</vt:lpwstr>
      </vt:variant>
      <vt:variant>
        <vt:i4>1769530</vt:i4>
      </vt:variant>
      <vt:variant>
        <vt:i4>242</vt:i4>
      </vt:variant>
      <vt:variant>
        <vt:i4>0</vt:i4>
      </vt:variant>
      <vt:variant>
        <vt:i4>5</vt:i4>
      </vt:variant>
      <vt:variant>
        <vt:lpwstr/>
      </vt:variant>
      <vt:variant>
        <vt:lpwstr>_Toc372724986</vt:lpwstr>
      </vt:variant>
      <vt:variant>
        <vt:i4>1769530</vt:i4>
      </vt:variant>
      <vt:variant>
        <vt:i4>236</vt:i4>
      </vt:variant>
      <vt:variant>
        <vt:i4>0</vt:i4>
      </vt:variant>
      <vt:variant>
        <vt:i4>5</vt:i4>
      </vt:variant>
      <vt:variant>
        <vt:lpwstr/>
      </vt:variant>
      <vt:variant>
        <vt:lpwstr>_Toc372724985</vt:lpwstr>
      </vt:variant>
      <vt:variant>
        <vt:i4>1769530</vt:i4>
      </vt:variant>
      <vt:variant>
        <vt:i4>230</vt:i4>
      </vt:variant>
      <vt:variant>
        <vt:i4>0</vt:i4>
      </vt:variant>
      <vt:variant>
        <vt:i4>5</vt:i4>
      </vt:variant>
      <vt:variant>
        <vt:lpwstr/>
      </vt:variant>
      <vt:variant>
        <vt:lpwstr>_Toc372724984</vt:lpwstr>
      </vt:variant>
      <vt:variant>
        <vt:i4>1769530</vt:i4>
      </vt:variant>
      <vt:variant>
        <vt:i4>224</vt:i4>
      </vt:variant>
      <vt:variant>
        <vt:i4>0</vt:i4>
      </vt:variant>
      <vt:variant>
        <vt:i4>5</vt:i4>
      </vt:variant>
      <vt:variant>
        <vt:lpwstr/>
      </vt:variant>
      <vt:variant>
        <vt:lpwstr>_Toc372724983</vt:lpwstr>
      </vt:variant>
      <vt:variant>
        <vt:i4>1769530</vt:i4>
      </vt:variant>
      <vt:variant>
        <vt:i4>218</vt:i4>
      </vt:variant>
      <vt:variant>
        <vt:i4>0</vt:i4>
      </vt:variant>
      <vt:variant>
        <vt:i4>5</vt:i4>
      </vt:variant>
      <vt:variant>
        <vt:lpwstr/>
      </vt:variant>
      <vt:variant>
        <vt:lpwstr>_Toc372724982</vt:lpwstr>
      </vt:variant>
      <vt:variant>
        <vt:i4>1769530</vt:i4>
      </vt:variant>
      <vt:variant>
        <vt:i4>212</vt:i4>
      </vt:variant>
      <vt:variant>
        <vt:i4>0</vt:i4>
      </vt:variant>
      <vt:variant>
        <vt:i4>5</vt:i4>
      </vt:variant>
      <vt:variant>
        <vt:lpwstr/>
      </vt:variant>
      <vt:variant>
        <vt:lpwstr>_Toc372724981</vt:lpwstr>
      </vt:variant>
      <vt:variant>
        <vt:i4>1769530</vt:i4>
      </vt:variant>
      <vt:variant>
        <vt:i4>206</vt:i4>
      </vt:variant>
      <vt:variant>
        <vt:i4>0</vt:i4>
      </vt:variant>
      <vt:variant>
        <vt:i4>5</vt:i4>
      </vt:variant>
      <vt:variant>
        <vt:lpwstr/>
      </vt:variant>
      <vt:variant>
        <vt:lpwstr>_Toc372724980</vt:lpwstr>
      </vt:variant>
      <vt:variant>
        <vt:i4>1310778</vt:i4>
      </vt:variant>
      <vt:variant>
        <vt:i4>200</vt:i4>
      </vt:variant>
      <vt:variant>
        <vt:i4>0</vt:i4>
      </vt:variant>
      <vt:variant>
        <vt:i4>5</vt:i4>
      </vt:variant>
      <vt:variant>
        <vt:lpwstr/>
      </vt:variant>
      <vt:variant>
        <vt:lpwstr>_Toc372724979</vt:lpwstr>
      </vt:variant>
      <vt:variant>
        <vt:i4>1310778</vt:i4>
      </vt:variant>
      <vt:variant>
        <vt:i4>194</vt:i4>
      </vt:variant>
      <vt:variant>
        <vt:i4>0</vt:i4>
      </vt:variant>
      <vt:variant>
        <vt:i4>5</vt:i4>
      </vt:variant>
      <vt:variant>
        <vt:lpwstr/>
      </vt:variant>
      <vt:variant>
        <vt:lpwstr>_Toc372724978</vt:lpwstr>
      </vt:variant>
      <vt:variant>
        <vt:i4>1310778</vt:i4>
      </vt:variant>
      <vt:variant>
        <vt:i4>188</vt:i4>
      </vt:variant>
      <vt:variant>
        <vt:i4>0</vt:i4>
      </vt:variant>
      <vt:variant>
        <vt:i4>5</vt:i4>
      </vt:variant>
      <vt:variant>
        <vt:lpwstr/>
      </vt:variant>
      <vt:variant>
        <vt:lpwstr>_Toc372724977</vt:lpwstr>
      </vt:variant>
      <vt:variant>
        <vt:i4>1310778</vt:i4>
      </vt:variant>
      <vt:variant>
        <vt:i4>182</vt:i4>
      </vt:variant>
      <vt:variant>
        <vt:i4>0</vt:i4>
      </vt:variant>
      <vt:variant>
        <vt:i4>5</vt:i4>
      </vt:variant>
      <vt:variant>
        <vt:lpwstr/>
      </vt:variant>
      <vt:variant>
        <vt:lpwstr>_Toc372724976</vt:lpwstr>
      </vt:variant>
      <vt:variant>
        <vt:i4>1310778</vt:i4>
      </vt:variant>
      <vt:variant>
        <vt:i4>176</vt:i4>
      </vt:variant>
      <vt:variant>
        <vt:i4>0</vt:i4>
      </vt:variant>
      <vt:variant>
        <vt:i4>5</vt:i4>
      </vt:variant>
      <vt:variant>
        <vt:lpwstr/>
      </vt:variant>
      <vt:variant>
        <vt:lpwstr>_Toc372724975</vt:lpwstr>
      </vt:variant>
      <vt:variant>
        <vt:i4>1310778</vt:i4>
      </vt:variant>
      <vt:variant>
        <vt:i4>170</vt:i4>
      </vt:variant>
      <vt:variant>
        <vt:i4>0</vt:i4>
      </vt:variant>
      <vt:variant>
        <vt:i4>5</vt:i4>
      </vt:variant>
      <vt:variant>
        <vt:lpwstr/>
      </vt:variant>
      <vt:variant>
        <vt:lpwstr>_Toc372724974</vt:lpwstr>
      </vt:variant>
      <vt:variant>
        <vt:i4>1310778</vt:i4>
      </vt:variant>
      <vt:variant>
        <vt:i4>164</vt:i4>
      </vt:variant>
      <vt:variant>
        <vt:i4>0</vt:i4>
      </vt:variant>
      <vt:variant>
        <vt:i4>5</vt:i4>
      </vt:variant>
      <vt:variant>
        <vt:lpwstr/>
      </vt:variant>
      <vt:variant>
        <vt:lpwstr>_Toc372724973</vt:lpwstr>
      </vt:variant>
      <vt:variant>
        <vt:i4>1310778</vt:i4>
      </vt:variant>
      <vt:variant>
        <vt:i4>158</vt:i4>
      </vt:variant>
      <vt:variant>
        <vt:i4>0</vt:i4>
      </vt:variant>
      <vt:variant>
        <vt:i4>5</vt:i4>
      </vt:variant>
      <vt:variant>
        <vt:lpwstr/>
      </vt:variant>
      <vt:variant>
        <vt:lpwstr>_Toc372724972</vt:lpwstr>
      </vt:variant>
      <vt:variant>
        <vt:i4>1310778</vt:i4>
      </vt:variant>
      <vt:variant>
        <vt:i4>152</vt:i4>
      </vt:variant>
      <vt:variant>
        <vt:i4>0</vt:i4>
      </vt:variant>
      <vt:variant>
        <vt:i4>5</vt:i4>
      </vt:variant>
      <vt:variant>
        <vt:lpwstr/>
      </vt:variant>
      <vt:variant>
        <vt:lpwstr>_Toc372724971</vt:lpwstr>
      </vt:variant>
      <vt:variant>
        <vt:i4>1310778</vt:i4>
      </vt:variant>
      <vt:variant>
        <vt:i4>146</vt:i4>
      </vt:variant>
      <vt:variant>
        <vt:i4>0</vt:i4>
      </vt:variant>
      <vt:variant>
        <vt:i4>5</vt:i4>
      </vt:variant>
      <vt:variant>
        <vt:lpwstr/>
      </vt:variant>
      <vt:variant>
        <vt:lpwstr>_Toc372724970</vt:lpwstr>
      </vt:variant>
      <vt:variant>
        <vt:i4>1376314</vt:i4>
      </vt:variant>
      <vt:variant>
        <vt:i4>140</vt:i4>
      </vt:variant>
      <vt:variant>
        <vt:i4>0</vt:i4>
      </vt:variant>
      <vt:variant>
        <vt:i4>5</vt:i4>
      </vt:variant>
      <vt:variant>
        <vt:lpwstr/>
      </vt:variant>
      <vt:variant>
        <vt:lpwstr>_Toc372724969</vt:lpwstr>
      </vt:variant>
      <vt:variant>
        <vt:i4>1376314</vt:i4>
      </vt:variant>
      <vt:variant>
        <vt:i4>134</vt:i4>
      </vt:variant>
      <vt:variant>
        <vt:i4>0</vt:i4>
      </vt:variant>
      <vt:variant>
        <vt:i4>5</vt:i4>
      </vt:variant>
      <vt:variant>
        <vt:lpwstr/>
      </vt:variant>
      <vt:variant>
        <vt:lpwstr>_Toc372724968</vt:lpwstr>
      </vt:variant>
      <vt:variant>
        <vt:i4>1376314</vt:i4>
      </vt:variant>
      <vt:variant>
        <vt:i4>128</vt:i4>
      </vt:variant>
      <vt:variant>
        <vt:i4>0</vt:i4>
      </vt:variant>
      <vt:variant>
        <vt:i4>5</vt:i4>
      </vt:variant>
      <vt:variant>
        <vt:lpwstr/>
      </vt:variant>
      <vt:variant>
        <vt:lpwstr>_Toc372724967</vt:lpwstr>
      </vt:variant>
      <vt:variant>
        <vt:i4>1376314</vt:i4>
      </vt:variant>
      <vt:variant>
        <vt:i4>122</vt:i4>
      </vt:variant>
      <vt:variant>
        <vt:i4>0</vt:i4>
      </vt:variant>
      <vt:variant>
        <vt:i4>5</vt:i4>
      </vt:variant>
      <vt:variant>
        <vt:lpwstr/>
      </vt:variant>
      <vt:variant>
        <vt:lpwstr>_Toc372724966</vt:lpwstr>
      </vt:variant>
      <vt:variant>
        <vt:i4>1376314</vt:i4>
      </vt:variant>
      <vt:variant>
        <vt:i4>116</vt:i4>
      </vt:variant>
      <vt:variant>
        <vt:i4>0</vt:i4>
      </vt:variant>
      <vt:variant>
        <vt:i4>5</vt:i4>
      </vt:variant>
      <vt:variant>
        <vt:lpwstr/>
      </vt:variant>
      <vt:variant>
        <vt:lpwstr>_Toc372724965</vt:lpwstr>
      </vt:variant>
      <vt:variant>
        <vt:i4>1376314</vt:i4>
      </vt:variant>
      <vt:variant>
        <vt:i4>110</vt:i4>
      </vt:variant>
      <vt:variant>
        <vt:i4>0</vt:i4>
      </vt:variant>
      <vt:variant>
        <vt:i4>5</vt:i4>
      </vt:variant>
      <vt:variant>
        <vt:lpwstr/>
      </vt:variant>
      <vt:variant>
        <vt:lpwstr>_Toc372724964</vt:lpwstr>
      </vt:variant>
      <vt:variant>
        <vt:i4>1376314</vt:i4>
      </vt:variant>
      <vt:variant>
        <vt:i4>104</vt:i4>
      </vt:variant>
      <vt:variant>
        <vt:i4>0</vt:i4>
      </vt:variant>
      <vt:variant>
        <vt:i4>5</vt:i4>
      </vt:variant>
      <vt:variant>
        <vt:lpwstr/>
      </vt:variant>
      <vt:variant>
        <vt:lpwstr>_Toc372724963</vt:lpwstr>
      </vt:variant>
      <vt:variant>
        <vt:i4>1376314</vt:i4>
      </vt:variant>
      <vt:variant>
        <vt:i4>98</vt:i4>
      </vt:variant>
      <vt:variant>
        <vt:i4>0</vt:i4>
      </vt:variant>
      <vt:variant>
        <vt:i4>5</vt:i4>
      </vt:variant>
      <vt:variant>
        <vt:lpwstr/>
      </vt:variant>
      <vt:variant>
        <vt:lpwstr>_Toc372724962</vt:lpwstr>
      </vt:variant>
      <vt:variant>
        <vt:i4>1376314</vt:i4>
      </vt:variant>
      <vt:variant>
        <vt:i4>92</vt:i4>
      </vt:variant>
      <vt:variant>
        <vt:i4>0</vt:i4>
      </vt:variant>
      <vt:variant>
        <vt:i4>5</vt:i4>
      </vt:variant>
      <vt:variant>
        <vt:lpwstr/>
      </vt:variant>
      <vt:variant>
        <vt:lpwstr>_Toc372724961</vt:lpwstr>
      </vt:variant>
      <vt:variant>
        <vt:i4>1376314</vt:i4>
      </vt:variant>
      <vt:variant>
        <vt:i4>86</vt:i4>
      </vt:variant>
      <vt:variant>
        <vt:i4>0</vt:i4>
      </vt:variant>
      <vt:variant>
        <vt:i4>5</vt:i4>
      </vt:variant>
      <vt:variant>
        <vt:lpwstr/>
      </vt:variant>
      <vt:variant>
        <vt:lpwstr>_Toc372724960</vt:lpwstr>
      </vt:variant>
      <vt:variant>
        <vt:i4>1441850</vt:i4>
      </vt:variant>
      <vt:variant>
        <vt:i4>80</vt:i4>
      </vt:variant>
      <vt:variant>
        <vt:i4>0</vt:i4>
      </vt:variant>
      <vt:variant>
        <vt:i4>5</vt:i4>
      </vt:variant>
      <vt:variant>
        <vt:lpwstr/>
      </vt:variant>
      <vt:variant>
        <vt:lpwstr>_Toc372724959</vt:lpwstr>
      </vt:variant>
      <vt:variant>
        <vt:i4>1441850</vt:i4>
      </vt:variant>
      <vt:variant>
        <vt:i4>74</vt:i4>
      </vt:variant>
      <vt:variant>
        <vt:i4>0</vt:i4>
      </vt:variant>
      <vt:variant>
        <vt:i4>5</vt:i4>
      </vt:variant>
      <vt:variant>
        <vt:lpwstr/>
      </vt:variant>
      <vt:variant>
        <vt:lpwstr>_Toc372724958</vt:lpwstr>
      </vt:variant>
      <vt:variant>
        <vt:i4>1441850</vt:i4>
      </vt:variant>
      <vt:variant>
        <vt:i4>68</vt:i4>
      </vt:variant>
      <vt:variant>
        <vt:i4>0</vt:i4>
      </vt:variant>
      <vt:variant>
        <vt:i4>5</vt:i4>
      </vt:variant>
      <vt:variant>
        <vt:lpwstr/>
      </vt:variant>
      <vt:variant>
        <vt:lpwstr>_Toc372724957</vt:lpwstr>
      </vt:variant>
      <vt:variant>
        <vt:i4>1441850</vt:i4>
      </vt:variant>
      <vt:variant>
        <vt:i4>62</vt:i4>
      </vt:variant>
      <vt:variant>
        <vt:i4>0</vt:i4>
      </vt:variant>
      <vt:variant>
        <vt:i4>5</vt:i4>
      </vt:variant>
      <vt:variant>
        <vt:lpwstr/>
      </vt:variant>
      <vt:variant>
        <vt:lpwstr>_Toc372724956</vt:lpwstr>
      </vt:variant>
      <vt:variant>
        <vt:i4>1441850</vt:i4>
      </vt:variant>
      <vt:variant>
        <vt:i4>56</vt:i4>
      </vt:variant>
      <vt:variant>
        <vt:i4>0</vt:i4>
      </vt:variant>
      <vt:variant>
        <vt:i4>5</vt:i4>
      </vt:variant>
      <vt:variant>
        <vt:lpwstr/>
      </vt:variant>
      <vt:variant>
        <vt:lpwstr>_Toc372724955</vt:lpwstr>
      </vt:variant>
      <vt:variant>
        <vt:i4>1441850</vt:i4>
      </vt:variant>
      <vt:variant>
        <vt:i4>50</vt:i4>
      </vt:variant>
      <vt:variant>
        <vt:i4>0</vt:i4>
      </vt:variant>
      <vt:variant>
        <vt:i4>5</vt:i4>
      </vt:variant>
      <vt:variant>
        <vt:lpwstr/>
      </vt:variant>
      <vt:variant>
        <vt:lpwstr>_Toc372724954</vt:lpwstr>
      </vt:variant>
      <vt:variant>
        <vt:i4>1441850</vt:i4>
      </vt:variant>
      <vt:variant>
        <vt:i4>44</vt:i4>
      </vt:variant>
      <vt:variant>
        <vt:i4>0</vt:i4>
      </vt:variant>
      <vt:variant>
        <vt:i4>5</vt:i4>
      </vt:variant>
      <vt:variant>
        <vt:lpwstr/>
      </vt:variant>
      <vt:variant>
        <vt:lpwstr>_Toc372724953</vt:lpwstr>
      </vt:variant>
      <vt:variant>
        <vt:i4>1441850</vt:i4>
      </vt:variant>
      <vt:variant>
        <vt:i4>38</vt:i4>
      </vt:variant>
      <vt:variant>
        <vt:i4>0</vt:i4>
      </vt:variant>
      <vt:variant>
        <vt:i4>5</vt:i4>
      </vt:variant>
      <vt:variant>
        <vt:lpwstr/>
      </vt:variant>
      <vt:variant>
        <vt:lpwstr>_Toc372724952</vt:lpwstr>
      </vt:variant>
      <vt:variant>
        <vt:i4>1441850</vt:i4>
      </vt:variant>
      <vt:variant>
        <vt:i4>32</vt:i4>
      </vt:variant>
      <vt:variant>
        <vt:i4>0</vt:i4>
      </vt:variant>
      <vt:variant>
        <vt:i4>5</vt:i4>
      </vt:variant>
      <vt:variant>
        <vt:lpwstr/>
      </vt:variant>
      <vt:variant>
        <vt:lpwstr>_Toc372724951</vt:lpwstr>
      </vt:variant>
      <vt:variant>
        <vt:i4>1441850</vt:i4>
      </vt:variant>
      <vt:variant>
        <vt:i4>26</vt:i4>
      </vt:variant>
      <vt:variant>
        <vt:i4>0</vt:i4>
      </vt:variant>
      <vt:variant>
        <vt:i4>5</vt:i4>
      </vt:variant>
      <vt:variant>
        <vt:lpwstr/>
      </vt:variant>
      <vt:variant>
        <vt:lpwstr>_Toc372724950</vt:lpwstr>
      </vt:variant>
      <vt:variant>
        <vt:i4>1507386</vt:i4>
      </vt:variant>
      <vt:variant>
        <vt:i4>20</vt:i4>
      </vt:variant>
      <vt:variant>
        <vt:i4>0</vt:i4>
      </vt:variant>
      <vt:variant>
        <vt:i4>5</vt:i4>
      </vt:variant>
      <vt:variant>
        <vt:lpwstr/>
      </vt:variant>
      <vt:variant>
        <vt:lpwstr>_Toc372724949</vt:lpwstr>
      </vt:variant>
      <vt:variant>
        <vt:i4>1507386</vt:i4>
      </vt:variant>
      <vt:variant>
        <vt:i4>14</vt:i4>
      </vt:variant>
      <vt:variant>
        <vt:i4>0</vt:i4>
      </vt:variant>
      <vt:variant>
        <vt:i4>5</vt:i4>
      </vt:variant>
      <vt:variant>
        <vt:lpwstr/>
      </vt:variant>
      <vt:variant>
        <vt:lpwstr>_Toc372724948</vt:lpwstr>
      </vt:variant>
      <vt:variant>
        <vt:i4>1507386</vt:i4>
      </vt:variant>
      <vt:variant>
        <vt:i4>8</vt:i4>
      </vt:variant>
      <vt:variant>
        <vt:i4>0</vt:i4>
      </vt:variant>
      <vt:variant>
        <vt:i4>5</vt:i4>
      </vt:variant>
      <vt:variant>
        <vt:lpwstr/>
      </vt:variant>
      <vt:variant>
        <vt:lpwstr>_Toc372724947</vt:lpwstr>
      </vt:variant>
      <vt:variant>
        <vt:i4>1507386</vt:i4>
      </vt:variant>
      <vt:variant>
        <vt:i4>2</vt:i4>
      </vt:variant>
      <vt:variant>
        <vt:i4>0</vt:i4>
      </vt:variant>
      <vt:variant>
        <vt:i4>5</vt:i4>
      </vt:variant>
      <vt:variant>
        <vt:lpwstr/>
      </vt:variant>
      <vt:variant>
        <vt:lpwstr>_Toc372724946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Lowry, Karen E. (SAIC)</dc:creator>
  <cp:lastModifiedBy>Department of Veterans Affairs</cp:lastModifiedBy>
  <cp:revision>3</cp:revision>
  <cp:lastPrinted>2012-03-09T18:53:00Z</cp:lastPrinted>
  <dcterms:created xsi:type="dcterms:W3CDTF">2017-07-12T18:20:00Z</dcterms:created>
  <dcterms:modified xsi:type="dcterms:W3CDTF">2017-07-19T12:58:00Z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0x010100C519891A43DE06458BB01F8B100D9901</vt:lpwstr>
  </property>
  <property fmtid="{D5CDD505-2E9C-101B-9397-08002B2CF9AE}" pid="3" name="_dlc_DocIdItemGuid">
    <vt:lpwstr>fae39d2d-9856-47a5-92fb-a5821c2f7bf5</vt:lpwstr>
  </property>
</Properties>
</file>